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23D2EE2">
      <w:pPr>
        <w:jc w:val="center"/>
        <w:rPr>
          <w:rFonts w:hint="default"/>
          <w:b/>
          <w:bCs/>
          <w:sz w:val="28"/>
          <w:szCs w:val="28"/>
          <w:lang w:val="en-US"/>
        </w:rPr>
      </w:pPr>
      <w:r>
        <w:rPr>
          <w:rFonts w:hint="default"/>
          <w:b/>
          <w:bCs/>
          <w:sz w:val="28"/>
          <w:szCs w:val="28"/>
          <w:lang w:val="en-US"/>
        </w:rPr>
        <w:t>Operating System</w:t>
      </w:r>
    </w:p>
    <w:p w14:paraId="5E0339BB">
      <w:pPr>
        <w:jc w:val="both"/>
        <w:rPr>
          <w:rFonts w:hint="default"/>
          <w:b/>
          <w:bCs/>
          <w:sz w:val="28"/>
          <w:szCs w:val="28"/>
          <w:lang w:val="en-US"/>
        </w:rPr>
      </w:pPr>
    </w:p>
    <w:p w14:paraId="48D5A2BF">
      <w:pPr>
        <w:numPr>
          <w:ilvl w:val="0"/>
          <w:numId w:val="1"/>
        </w:numPr>
        <w:jc w:val="both"/>
        <w:rPr>
          <w:rFonts w:hint="default"/>
          <w:b/>
          <w:bCs/>
          <w:sz w:val="28"/>
          <w:szCs w:val="28"/>
          <w:lang w:val="en-US"/>
        </w:rPr>
      </w:pPr>
      <w:r>
        <w:rPr>
          <w:rFonts w:hint="default"/>
          <w:b/>
          <w:bCs/>
          <w:sz w:val="28"/>
          <w:szCs w:val="28"/>
          <w:lang w:val="en-US"/>
        </w:rPr>
        <w:t>Serial Processing OS:</w:t>
      </w:r>
    </w:p>
    <w:p w14:paraId="35D9F62A">
      <w:pPr>
        <w:numPr>
          <w:ilvl w:val="0"/>
          <w:numId w:val="0"/>
        </w:numPr>
        <w:jc w:val="both"/>
      </w:pPr>
      <w:r>
        <w:drawing>
          <wp:inline distT="0" distB="0" distL="114300" distR="114300">
            <wp:extent cx="5271135" cy="2875280"/>
            <wp:effectExtent l="0" t="0" r="571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
                    <a:stretch>
                      <a:fillRect/>
                    </a:stretch>
                  </pic:blipFill>
                  <pic:spPr>
                    <a:xfrm>
                      <a:off x="0" y="0"/>
                      <a:ext cx="5271135" cy="2875280"/>
                    </a:xfrm>
                    <a:prstGeom prst="rect">
                      <a:avLst/>
                    </a:prstGeom>
                    <a:noFill/>
                    <a:ln>
                      <a:noFill/>
                    </a:ln>
                  </pic:spPr>
                </pic:pic>
              </a:graphicData>
            </a:graphic>
          </wp:inline>
        </w:drawing>
      </w:r>
      <w:r>
        <w:drawing>
          <wp:inline distT="0" distB="0" distL="114300" distR="114300">
            <wp:extent cx="5269230" cy="2712085"/>
            <wp:effectExtent l="0" t="0" r="7620" b="120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
                    <a:stretch>
                      <a:fillRect/>
                    </a:stretch>
                  </pic:blipFill>
                  <pic:spPr>
                    <a:xfrm>
                      <a:off x="0" y="0"/>
                      <a:ext cx="5269230" cy="2712085"/>
                    </a:xfrm>
                    <a:prstGeom prst="rect">
                      <a:avLst/>
                    </a:prstGeom>
                    <a:noFill/>
                    <a:ln>
                      <a:noFill/>
                    </a:ln>
                  </pic:spPr>
                </pic:pic>
              </a:graphicData>
            </a:graphic>
          </wp:inline>
        </w:drawing>
      </w:r>
      <w:bookmarkStart w:id="0" w:name="_GoBack"/>
      <w:bookmarkEnd w:id="0"/>
      <w:r>
        <w:drawing>
          <wp:inline distT="0" distB="0" distL="114300" distR="114300">
            <wp:extent cx="5266690" cy="2071370"/>
            <wp:effectExtent l="0" t="0" r="1016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6"/>
                    <a:stretch>
                      <a:fillRect/>
                    </a:stretch>
                  </pic:blipFill>
                  <pic:spPr>
                    <a:xfrm>
                      <a:off x="0" y="0"/>
                      <a:ext cx="5266690" cy="2071370"/>
                    </a:xfrm>
                    <a:prstGeom prst="rect">
                      <a:avLst/>
                    </a:prstGeom>
                    <a:noFill/>
                    <a:ln>
                      <a:noFill/>
                    </a:ln>
                  </pic:spPr>
                </pic:pic>
              </a:graphicData>
            </a:graphic>
          </wp:inline>
        </w:drawing>
      </w:r>
    </w:p>
    <w:p w14:paraId="6D496EA5">
      <w:r>
        <w:br w:type="page"/>
      </w:r>
    </w:p>
    <w:p w14:paraId="480F3A2C">
      <w:pPr>
        <w:numPr>
          <w:ilvl w:val="0"/>
          <w:numId w:val="0"/>
        </w:numPr>
        <w:jc w:val="center"/>
        <w:rPr>
          <w:rFonts w:hint="default"/>
          <w:b/>
          <w:bCs/>
          <w:sz w:val="28"/>
          <w:szCs w:val="28"/>
          <w:lang w:val="en-US"/>
        </w:rPr>
      </w:pPr>
      <w:r>
        <w:rPr>
          <w:rFonts w:hint="default"/>
          <w:b/>
          <w:bCs/>
          <w:sz w:val="28"/>
          <w:szCs w:val="28"/>
          <w:lang w:val="en-US"/>
        </w:rPr>
        <w:t>OS Strcutures</w:t>
      </w:r>
    </w:p>
    <w:p w14:paraId="0BD9803E">
      <w:pPr>
        <w:numPr>
          <w:ilvl w:val="0"/>
          <w:numId w:val="0"/>
        </w:numPr>
        <w:jc w:val="center"/>
        <w:rPr>
          <w:rFonts w:hint="default"/>
          <w:b/>
          <w:bCs/>
          <w:sz w:val="28"/>
          <w:szCs w:val="28"/>
          <w:lang w:val="en-US"/>
        </w:rPr>
      </w:pPr>
    </w:p>
    <w:p w14:paraId="6EFB2110">
      <w:pPr>
        <w:numPr>
          <w:ilvl w:val="0"/>
          <w:numId w:val="2"/>
        </w:numPr>
        <w:jc w:val="both"/>
        <w:rPr>
          <w:rFonts w:hint="default"/>
          <w:b/>
          <w:bCs/>
          <w:sz w:val="28"/>
          <w:szCs w:val="28"/>
          <w:lang w:val="en-US"/>
        </w:rPr>
      </w:pPr>
      <w:r>
        <w:rPr>
          <w:rFonts w:hint="default"/>
          <w:b/>
          <w:bCs/>
          <w:sz w:val="28"/>
          <w:szCs w:val="28"/>
          <w:lang w:val="en-US"/>
        </w:rPr>
        <w:t>Monolithic Structure : (unix follows this)</w:t>
      </w:r>
    </w:p>
    <w:p w14:paraId="260E525D">
      <w:pPr>
        <w:numPr>
          <w:ilvl w:val="0"/>
          <w:numId w:val="0"/>
        </w:numPr>
        <w:jc w:val="center"/>
      </w:pPr>
      <w:r>
        <w:drawing>
          <wp:inline distT="0" distB="0" distL="114300" distR="114300">
            <wp:extent cx="5273675" cy="3351530"/>
            <wp:effectExtent l="0" t="0" r="317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7"/>
                    <a:stretch>
                      <a:fillRect/>
                    </a:stretch>
                  </pic:blipFill>
                  <pic:spPr>
                    <a:xfrm>
                      <a:off x="0" y="0"/>
                      <a:ext cx="5273675" cy="3351530"/>
                    </a:xfrm>
                    <a:prstGeom prst="rect">
                      <a:avLst/>
                    </a:prstGeom>
                    <a:noFill/>
                    <a:ln>
                      <a:noFill/>
                    </a:ln>
                  </pic:spPr>
                </pic:pic>
              </a:graphicData>
            </a:graphic>
          </wp:inline>
        </w:drawing>
      </w:r>
    </w:p>
    <w:p w14:paraId="601E6042">
      <w:pPr>
        <w:numPr>
          <w:ilvl w:val="0"/>
          <w:numId w:val="0"/>
        </w:numPr>
        <w:jc w:val="both"/>
        <w:rPr>
          <w:rFonts w:hint="default"/>
          <w:sz w:val="28"/>
          <w:szCs w:val="28"/>
          <w:lang w:val="en-US"/>
        </w:rPr>
      </w:pPr>
      <w:r>
        <w:rPr>
          <w:rFonts w:hint="default"/>
          <w:sz w:val="28"/>
          <w:szCs w:val="28"/>
          <w:lang w:val="en-US"/>
        </w:rPr>
        <w:t>Advantages:</w:t>
      </w:r>
      <w:r>
        <w:rPr>
          <w:rFonts w:hint="default"/>
          <w:sz w:val="28"/>
          <w:szCs w:val="28"/>
          <w:lang w:val="en-US"/>
        </w:rPr>
        <w:br w:type="textWrapping"/>
      </w:r>
      <w:r>
        <w:rPr>
          <w:rFonts w:hint="default"/>
          <w:sz w:val="28"/>
          <w:szCs w:val="28"/>
          <w:lang w:val="en-US"/>
        </w:rPr>
        <w:t>1.</w:t>
      </w:r>
      <w:r>
        <w:rPr>
          <w:rFonts w:hint="default"/>
          <w:b/>
          <w:bCs/>
          <w:sz w:val="28"/>
          <w:szCs w:val="28"/>
          <w:lang w:val="en-US"/>
        </w:rPr>
        <w:t>Fast Execution</w:t>
      </w:r>
      <w:r>
        <w:rPr>
          <w:rFonts w:hint="default"/>
          <w:sz w:val="28"/>
          <w:szCs w:val="28"/>
          <w:lang w:val="en-US"/>
        </w:rPr>
        <w:t xml:space="preserve"> – Since all services (like memory management, file system, and device drivers) run in kernel mode, there is minimal context switching, making execution faster.</w:t>
      </w:r>
    </w:p>
    <w:p w14:paraId="7E869378">
      <w:pPr>
        <w:numPr>
          <w:ilvl w:val="0"/>
          <w:numId w:val="0"/>
        </w:numPr>
        <w:jc w:val="both"/>
        <w:rPr>
          <w:rFonts w:hint="default"/>
          <w:sz w:val="28"/>
          <w:szCs w:val="28"/>
          <w:lang w:val="en-US"/>
        </w:rPr>
      </w:pPr>
      <w:r>
        <w:rPr>
          <w:rFonts w:hint="default"/>
          <w:sz w:val="28"/>
          <w:szCs w:val="28"/>
          <w:lang w:val="en-US"/>
        </w:rPr>
        <w:t>1.</w:t>
      </w:r>
      <w:r>
        <w:rPr>
          <w:rFonts w:hint="default"/>
          <w:b/>
          <w:bCs/>
          <w:sz w:val="28"/>
          <w:szCs w:val="28"/>
          <w:lang w:val="en-US"/>
        </w:rPr>
        <w:t>Direct Hardware Access</w:t>
      </w:r>
      <w:r>
        <w:rPr>
          <w:rFonts w:hint="default"/>
          <w:sz w:val="28"/>
          <w:szCs w:val="28"/>
          <w:lang w:val="en-US"/>
        </w:rPr>
        <w:t xml:space="preserve"> – Monolithic kernels provide direct access to system hardware, leading to improved performance.</w:t>
      </w:r>
    </w:p>
    <w:p w14:paraId="17106486">
      <w:pPr>
        <w:numPr>
          <w:ilvl w:val="0"/>
          <w:numId w:val="0"/>
        </w:numPr>
        <w:jc w:val="both"/>
      </w:pPr>
    </w:p>
    <w:p w14:paraId="7A449207">
      <w:pPr>
        <w:numPr>
          <w:ilvl w:val="0"/>
          <w:numId w:val="0"/>
        </w:numPr>
        <w:jc w:val="both"/>
        <w:rPr>
          <w:rFonts w:hint="default"/>
          <w:sz w:val="28"/>
          <w:szCs w:val="28"/>
          <w:lang w:val="en-US"/>
        </w:rPr>
      </w:pPr>
      <w:r>
        <w:rPr>
          <w:rFonts w:hint="default"/>
          <w:sz w:val="28"/>
          <w:szCs w:val="28"/>
          <w:lang w:val="en-US"/>
        </w:rPr>
        <w:t>Disadvatage:</w:t>
      </w:r>
      <w:r>
        <w:rPr>
          <w:rFonts w:hint="default"/>
          <w:sz w:val="28"/>
          <w:szCs w:val="28"/>
          <w:lang w:val="en-US"/>
        </w:rPr>
        <w:br w:type="textWrapping"/>
      </w:r>
      <w:r>
        <w:rPr>
          <w:rFonts w:hint="default"/>
          <w:sz w:val="28"/>
          <w:szCs w:val="28"/>
          <w:lang w:val="en-US"/>
        </w:rPr>
        <w:t>1.Difficult to manage</w:t>
      </w:r>
    </w:p>
    <w:p w14:paraId="41C7DBF9">
      <w:pPr>
        <w:numPr>
          <w:ilvl w:val="0"/>
          <w:numId w:val="2"/>
        </w:numPr>
        <w:ind w:left="0" w:leftChars="0" w:firstLine="0" w:firstLineChars="0"/>
        <w:jc w:val="both"/>
        <w:rPr>
          <w:rFonts w:hint="default"/>
          <w:sz w:val="32"/>
          <w:szCs w:val="32"/>
          <w:lang w:val="en-US"/>
        </w:rPr>
      </w:pPr>
      <w:r>
        <w:rPr>
          <w:rFonts w:ascii="Arial" w:hAnsi="Arial" w:eastAsia="Arial" w:cs="Arial"/>
          <w:i w:val="0"/>
          <w:iCs w:val="0"/>
          <w:caps w:val="0"/>
          <w:color w:val="0F0F0F"/>
          <w:spacing w:val="0"/>
          <w:sz w:val="22"/>
          <w:szCs w:val="22"/>
          <w:shd w:val="clear" w:fill="FFFFFF"/>
        </w:rPr>
        <w:t>All functionalities are inclued into one kernel level</w:t>
      </w:r>
      <w:r>
        <w:rPr>
          <w:rFonts w:hint="default" w:ascii="Arial" w:hAnsi="Arial" w:eastAsia="Arial" w:cs="Arial"/>
          <w:i w:val="0"/>
          <w:iCs w:val="0"/>
          <w:caps w:val="0"/>
          <w:color w:val="0F0F0F"/>
          <w:spacing w:val="0"/>
          <w:sz w:val="22"/>
          <w:szCs w:val="22"/>
          <w:shd w:val="clear" w:fill="FFFFFF"/>
          <w:lang w:val="en-US"/>
        </w:rPr>
        <w:t xml:space="preserve"> incase of failure of one funcitonality lead to failure of entire kernel</w:t>
      </w:r>
    </w:p>
    <w:p w14:paraId="331E9E62">
      <w:pPr>
        <w:numPr>
          <w:ilvl w:val="0"/>
          <w:numId w:val="2"/>
        </w:numPr>
        <w:ind w:left="0" w:leftChars="0" w:firstLine="0" w:firstLineChars="0"/>
        <w:jc w:val="both"/>
        <w:rPr>
          <w:rFonts w:hint="default"/>
          <w:sz w:val="32"/>
          <w:szCs w:val="32"/>
          <w:lang w:val="en-US"/>
        </w:rPr>
      </w:pPr>
      <w:r>
        <w:rPr>
          <w:rFonts w:hint="default" w:ascii="Arial" w:hAnsi="Arial" w:eastAsia="Arial" w:cs="Arial"/>
          <w:i w:val="0"/>
          <w:iCs w:val="0"/>
          <w:caps w:val="0"/>
          <w:color w:val="0F0F0F"/>
          <w:spacing w:val="0"/>
          <w:sz w:val="22"/>
          <w:szCs w:val="22"/>
          <w:shd w:val="clear" w:fill="FFFFFF"/>
          <w:lang w:val="en-US"/>
        </w:rPr>
        <w:t>No reliability</w:t>
      </w:r>
    </w:p>
    <w:p w14:paraId="52D80226">
      <w:pPr>
        <w:numPr>
          <w:ilvl w:val="0"/>
          <w:numId w:val="2"/>
        </w:numPr>
        <w:ind w:left="0" w:leftChars="0" w:firstLine="0" w:firstLineChars="0"/>
        <w:jc w:val="both"/>
        <w:rPr>
          <w:rFonts w:hint="default"/>
          <w:sz w:val="32"/>
          <w:szCs w:val="32"/>
          <w:lang w:val="en-US"/>
        </w:rPr>
      </w:pPr>
      <w:r>
        <w:rPr>
          <w:rFonts w:hint="default" w:ascii="Arial" w:hAnsi="Arial" w:eastAsia="Arial" w:cs="Arial"/>
          <w:i w:val="0"/>
          <w:iCs w:val="0"/>
          <w:color w:val="0F0F0F"/>
          <w:spacing w:val="0"/>
          <w:sz w:val="22"/>
          <w:szCs w:val="22"/>
          <w:shd w:val="clear" w:fill="FFFFFF"/>
          <w:lang w:val="en-US"/>
        </w:rPr>
        <w:t>S</w:t>
      </w:r>
      <w:r>
        <w:rPr>
          <w:rFonts w:hint="default" w:ascii="Arial" w:hAnsi="Arial" w:eastAsia="Arial" w:cs="Arial"/>
          <w:i w:val="0"/>
          <w:iCs w:val="0"/>
          <w:caps w:val="0"/>
          <w:color w:val="0F0F0F"/>
          <w:spacing w:val="0"/>
          <w:sz w:val="22"/>
          <w:szCs w:val="22"/>
          <w:shd w:val="clear" w:fill="FFFFFF"/>
          <w:lang w:val="en-US"/>
        </w:rPr>
        <w:t>ecurity issues</w:t>
      </w:r>
    </w:p>
    <w:p w14:paraId="3977EF37">
      <w:pPr>
        <w:numPr>
          <w:ilvl w:val="0"/>
          <w:numId w:val="1"/>
        </w:numPr>
        <w:ind w:left="0" w:leftChars="0" w:firstLine="0" w:firstLineChars="0"/>
        <w:rPr>
          <w:rFonts w:hint="default" w:ascii="Arial" w:hAnsi="Arial" w:eastAsia="Arial" w:cs="Arial"/>
          <w:b/>
          <w:bCs/>
          <w:i w:val="0"/>
          <w:iCs w:val="0"/>
          <w:caps w:val="0"/>
          <w:color w:val="0F0F0F"/>
          <w:spacing w:val="0"/>
          <w:sz w:val="28"/>
          <w:szCs w:val="28"/>
          <w:shd w:val="clear" w:fill="FFFFFF"/>
          <w:lang w:val="en-US"/>
        </w:rPr>
      </w:pPr>
      <w:r>
        <w:rPr>
          <w:rFonts w:hint="default" w:ascii="Arial" w:hAnsi="Arial" w:eastAsia="Arial" w:cs="Arial"/>
          <w:i w:val="0"/>
          <w:iCs w:val="0"/>
          <w:caps w:val="0"/>
          <w:color w:val="0F0F0F"/>
          <w:spacing w:val="0"/>
          <w:sz w:val="22"/>
          <w:szCs w:val="22"/>
          <w:shd w:val="clear" w:fill="FFFFFF"/>
          <w:lang w:val="en-US"/>
        </w:rPr>
        <w:br w:type="page"/>
      </w:r>
      <w:r>
        <w:rPr>
          <w:rFonts w:hint="default" w:ascii="Arial" w:hAnsi="Arial" w:eastAsia="Arial" w:cs="Arial"/>
          <w:b/>
          <w:bCs/>
          <w:i w:val="0"/>
          <w:iCs w:val="0"/>
          <w:caps w:val="0"/>
          <w:color w:val="0F0F0F"/>
          <w:spacing w:val="0"/>
          <w:sz w:val="28"/>
          <w:szCs w:val="28"/>
          <w:shd w:val="clear" w:fill="FFFFFF"/>
          <w:lang w:val="en-US"/>
        </w:rPr>
        <w:t>MicroKernel</w:t>
      </w:r>
    </w:p>
    <w:p w14:paraId="33B766A7">
      <w:pPr>
        <w:numPr>
          <w:ilvl w:val="0"/>
          <w:numId w:val="0"/>
        </w:numPr>
        <w:rPr>
          <w:rFonts w:hint="default" w:ascii="Arial" w:hAnsi="Arial" w:eastAsia="Arial" w:cs="Arial"/>
          <w:b/>
          <w:bCs/>
          <w:i w:val="0"/>
          <w:iCs w:val="0"/>
          <w:caps w:val="0"/>
          <w:color w:val="0F0F0F"/>
          <w:spacing w:val="0"/>
          <w:sz w:val="28"/>
          <w:szCs w:val="28"/>
          <w:shd w:val="clear" w:fill="FFFFFF"/>
          <w:lang w:val="en-US"/>
        </w:rPr>
      </w:pPr>
    </w:p>
    <w:p w14:paraId="1ABCCFE4">
      <w:pPr>
        <w:numPr>
          <w:ilvl w:val="0"/>
          <w:numId w:val="0"/>
        </w:numPr>
        <w:rPr>
          <w:rFonts w:hint="default" w:ascii="Arial" w:hAnsi="Arial" w:eastAsia="Arial" w:cs="Arial"/>
          <w:b/>
          <w:bCs/>
          <w:i w:val="0"/>
          <w:iCs w:val="0"/>
          <w:caps w:val="0"/>
          <w:color w:val="0F0F0F"/>
          <w:spacing w:val="0"/>
          <w:sz w:val="28"/>
          <w:szCs w:val="28"/>
          <w:shd w:val="clear" w:fill="FFFFFF"/>
          <w:lang w:val="en-US"/>
        </w:rPr>
      </w:pPr>
      <w:r>
        <w:drawing>
          <wp:inline distT="0" distB="0" distL="114300" distR="114300">
            <wp:extent cx="5272405" cy="3053080"/>
            <wp:effectExtent l="0" t="0" r="4445" b="139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8"/>
                    <a:stretch>
                      <a:fillRect/>
                    </a:stretch>
                  </pic:blipFill>
                  <pic:spPr>
                    <a:xfrm>
                      <a:off x="0" y="0"/>
                      <a:ext cx="5272405" cy="3053080"/>
                    </a:xfrm>
                    <a:prstGeom prst="rect">
                      <a:avLst/>
                    </a:prstGeom>
                    <a:noFill/>
                    <a:ln>
                      <a:noFill/>
                    </a:ln>
                  </pic:spPr>
                </pic:pic>
              </a:graphicData>
            </a:graphic>
          </wp:inline>
        </w:drawing>
      </w:r>
    </w:p>
    <w:p w14:paraId="799E1E7A">
      <w:pPr>
        <w:numPr>
          <w:ilvl w:val="0"/>
          <w:numId w:val="0"/>
        </w:numPr>
        <w:rPr>
          <w:rFonts w:hint="default" w:ascii="Arial" w:hAnsi="Arial" w:eastAsia="Arial" w:cs="Arial"/>
          <w:b/>
          <w:bCs/>
          <w:i w:val="0"/>
          <w:iCs w:val="0"/>
          <w:caps w:val="0"/>
          <w:color w:val="0F0F0F"/>
          <w:spacing w:val="0"/>
          <w:sz w:val="28"/>
          <w:szCs w:val="28"/>
          <w:shd w:val="clear" w:fill="FFFFFF"/>
          <w:lang w:val="en-US"/>
        </w:rPr>
      </w:pPr>
    </w:p>
    <w:p w14:paraId="08625E24">
      <w:pPr>
        <w:numPr>
          <w:ilvl w:val="0"/>
          <w:numId w:val="0"/>
        </w:numPr>
        <w:rPr>
          <w:rFonts w:hint="default" w:ascii="Arial" w:hAnsi="Arial" w:eastAsia="Arial"/>
          <w:b/>
          <w:bCs/>
          <w:i w:val="0"/>
          <w:iCs w:val="0"/>
          <w:caps w:val="0"/>
          <w:color w:val="0F0F0F"/>
          <w:spacing w:val="0"/>
          <w:sz w:val="28"/>
          <w:szCs w:val="28"/>
          <w:shd w:val="clear" w:fill="FFFFFF"/>
          <w:lang w:val="en-US"/>
        </w:rPr>
      </w:pPr>
      <w:r>
        <w:rPr>
          <w:rFonts w:hint="default" w:ascii="Arial" w:hAnsi="Arial" w:eastAsia="Arial"/>
          <w:b/>
          <w:bCs/>
          <w:i w:val="0"/>
          <w:iCs w:val="0"/>
          <w:caps w:val="0"/>
          <w:color w:val="0F0F0F"/>
          <w:spacing w:val="0"/>
          <w:sz w:val="28"/>
          <w:szCs w:val="28"/>
          <w:shd w:val="clear" w:fill="FFFFFF"/>
          <w:lang w:val="en-US"/>
        </w:rPr>
        <w:t>- Only core functionalities are included in the kernel level</w:t>
      </w:r>
    </w:p>
    <w:p w14:paraId="59AAC3DC">
      <w:pPr>
        <w:numPr>
          <w:ilvl w:val="0"/>
          <w:numId w:val="0"/>
        </w:numPr>
        <w:rPr>
          <w:rFonts w:hint="default" w:ascii="Arial" w:hAnsi="Arial" w:eastAsia="Arial"/>
          <w:b/>
          <w:bCs/>
          <w:i w:val="0"/>
          <w:iCs w:val="0"/>
          <w:caps w:val="0"/>
          <w:color w:val="0F0F0F"/>
          <w:spacing w:val="0"/>
          <w:sz w:val="28"/>
          <w:szCs w:val="28"/>
          <w:shd w:val="clear" w:fill="FFFFFF"/>
          <w:lang w:val="en-US"/>
        </w:rPr>
      </w:pPr>
      <w:r>
        <w:rPr>
          <w:rFonts w:hint="default" w:ascii="Arial" w:hAnsi="Arial" w:eastAsia="Arial"/>
          <w:b/>
          <w:bCs/>
          <w:i w:val="0"/>
          <w:iCs w:val="0"/>
          <w:caps w:val="0"/>
          <w:color w:val="0F0F0F"/>
          <w:spacing w:val="0"/>
          <w:sz w:val="28"/>
          <w:szCs w:val="28"/>
          <w:shd w:val="clear" w:fill="FFFFFF"/>
          <w:lang w:val="en-US"/>
        </w:rPr>
        <w:t>- All other functinalities moved to the system programs</w:t>
      </w:r>
    </w:p>
    <w:p w14:paraId="594401DA">
      <w:pPr>
        <w:numPr>
          <w:ilvl w:val="0"/>
          <w:numId w:val="0"/>
        </w:numPr>
        <w:rPr>
          <w:rFonts w:hint="default" w:ascii="Arial" w:hAnsi="Arial" w:eastAsia="Arial"/>
          <w:b/>
          <w:bCs/>
          <w:i w:val="0"/>
          <w:iCs w:val="0"/>
          <w:caps w:val="0"/>
          <w:color w:val="0F0F0F"/>
          <w:spacing w:val="0"/>
          <w:sz w:val="28"/>
          <w:szCs w:val="28"/>
          <w:shd w:val="clear" w:fill="FFFFFF"/>
          <w:lang w:val="en-US"/>
        </w:rPr>
      </w:pPr>
      <w:r>
        <w:rPr>
          <w:rFonts w:hint="default" w:ascii="Arial" w:hAnsi="Arial" w:eastAsia="Arial"/>
          <w:b/>
          <w:bCs/>
          <w:i w:val="0"/>
          <w:iCs w:val="0"/>
          <w:caps w:val="0"/>
          <w:color w:val="0F0F0F"/>
          <w:spacing w:val="0"/>
          <w:sz w:val="28"/>
          <w:szCs w:val="28"/>
          <w:shd w:val="clear" w:fill="FFFFFF"/>
          <w:lang w:val="en-US"/>
        </w:rPr>
        <w:t>- Communication between programs use passing message</w:t>
      </w:r>
    </w:p>
    <w:p w14:paraId="36E40B41">
      <w:pPr>
        <w:numPr>
          <w:ilvl w:val="0"/>
          <w:numId w:val="0"/>
        </w:numPr>
        <w:rPr>
          <w:rFonts w:hint="default" w:ascii="Arial" w:hAnsi="Arial" w:eastAsia="Arial"/>
          <w:b/>
          <w:bCs/>
          <w:i w:val="0"/>
          <w:iCs w:val="0"/>
          <w:caps w:val="0"/>
          <w:color w:val="0F0F0F"/>
          <w:spacing w:val="0"/>
          <w:sz w:val="28"/>
          <w:szCs w:val="28"/>
          <w:shd w:val="clear" w:fill="FFFFFF"/>
          <w:lang w:val="en-US"/>
        </w:rPr>
      </w:pPr>
    </w:p>
    <w:p w14:paraId="5CF658CD">
      <w:pPr>
        <w:numPr>
          <w:ilvl w:val="0"/>
          <w:numId w:val="0"/>
        </w:numPr>
        <w:rPr>
          <w:rFonts w:hint="default" w:ascii="Arial" w:hAnsi="Arial" w:eastAsia="Arial"/>
          <w:b/>
          <w:bCs/>
          <w:i w:val="0"/>
          <w:iCs w:val="0"/>
          <w:caps w:val="0"/>
          <w:color w:val="0F0F0F"/>
          <w:spacing w:val="0"/>
          <w:sz w:val="28"/>
          <w:szCs w:val="28"/>
          <w:shd w:val="clear" w:fill="FFFFFF"/>
          <w:lang w:val="en-US"/>
        </w:rPr>
      </w:pPr>
      <w:r>
        <w:rPr>
          <w:rFonts w:hint="default" w:ascii="Arial" w:hAnsi="Arial" w:eastAsia="Arial"/>
          <w:b/>
          <w:bCs/>
          <w:i w:val="0"/>
          <w:iCs w:val="0"/>
          <w:caps w:val="0"/>
          <w:color w:val="0F0F0F"/>
          <w:spacing w:val="0"/>
          <w:sz w:val="28"/>
          <w:szCs w:val="28"/>
          <w:shd w:val="clear" w:fill="FFFFFF"/>
          <w:lang w:val="en-US"/>
        </w:rPr>
        <w:t>adv :</w:t>
      </w:r>
    </w:p>
    <w:p w14:paraId="331885C1">
      <w:pPr>
        <w:numPr>
          <w:ilvl w:val="0"/>
          <w:numId w:val="0"/>
        </w:numPr>
        <w:rPr>
          <w:rFonts w:hint="default" w:ascii="Arial" w:hAnsi="Arial" w:eastAsia="Arial"/>
          <w:b/>
          <w:bCs/>
          <w:i w:val="0"/>
          <w:iCs w:val="0"/>
          <w:caps w:val="0"/>
          <w:color w:val="0F0F0F"/>
          <w:spacing w:val="0"/>
          <w:sz w:val="28"/>
          <w:szCs w:val="28"/>
          <w:shd w:val="clear" w:fill="FFFFFF"/>
          <w:lang w:val="en-US"/>
        </w:rPr>
      </w:pPr>
      <w:r>
        <w:rPr>
          <w:rFonts w:hint="default" w:ascii="Arial" w:hAnsi="Arial" w:eastAsia="Arial"/>
          <w:b/>
          <w:bCs/>
          <w:i w:val="0"/>
          <w:iCs w:val="0"/>
          <w:caps w:val="0"/>
          <w:color w:val="0F0F0F"/>
          <w:spacing w:val="0"/>
          <w:sz w:val="28"/>
          <w:szCs w:val="28"/>
          <w:shd w:val="clear" w:fill="FFFFFF"/>
          <w:lang w:val="en-US"/>
        </w:rPr>
        <w:t xml:space="preserve">reliable and secure </w:t>
      </w:r>
    </w:p>
    <w:p w14:paraId="53D4F037">
      <w:pPr>
        <w:numPr>
          <w:ilvl w:val="0"/>
          <w:numId w:val="0"/>
        </w:numPr>
        <w:rPr>
          <w:rFonts w:hint="default" w:ascii="Arial" w:hAnsi="Arial" w:eastAsia="Arial"/>
          <w:b/>
          <w:bCs/>
          <w:i w:val="0"/>
          <w:iCs w:val="0"/>
          <w:caps w:val="0"/>
          <w:color w:val="0F0F0F"/>
          <w:spacing w:val="0"/>
          <w:sz w:val="28"/>
          <w:szCs w:val="28"/>
          <w:shd w:val="clear" w:fill="FFFFFF"/>
          <w:lang w:val="en-US"/>
        </w:rPr>
      </w:pPr>
      <w:r>
        <w:rPr>
          <w:rFonts w:hint="default" w:ascii="Arial" w:hAnsi="Arial" w:eastAsia="Arial"/>
          <w:b/>
          <w:bCs/>
          <w:i w:val="0"/>
          <w:iCs w:val="0"/>
          <w:caps w:val="0"/>
          <w:color w:val="0F0F0F"/>
          <w:spacing w:val="0"/>
          <w:sz w:val="28"/>
          <w:szCs w:val="28"/>
          <w:shd w:val="clear" w:fill="FFFFFF"/>
          <w:lang w:val="en-US"/>
        </w:rPr>
        <w:t>less overhead</w:t>
      </w:r>
    </w:p>
    <w:p w14:paraId="71FA0F36">
      <w:pPr>
        <w:numPr>
          <w:ilvl w:val="0"/>
          <w:numId w:val="0"/>
        </w:numPr>
        <w:rPr>
          <w:rFonts w:hint="default" w:ascii="Arial" w:hAnsi="Arial" w:eastAsia="Arial"/>
          <w:b/>
          <w:bCs/>
          <w:i w:val="0"/>
          <w:iCs w:val="0"/>
          <w:caps w:val="0"/>
          <w:color w:val="0F0F0F"/>
          <w:spacing w:val="0"/>
          <w:sz w:val="28"/>
          <w:szCs w:val="28"/>
          <w:shd w:val="clear" w:fill="FFFFFF"/>
          <w:lang w:val="en-US"/>
        </w:rPr>
      </w:pPr>
      <w:r>
        <w:rPr>
          <w:rFonts w:hint="default" w:ascii="Arial" w:hAnsi="Arial" w:eastAsia="Arial"/>
          <w:b/>
          <w:bCs/>
          <w:i w:val="0"/>
          <w:iCs w:val="0"/>
          <w:caps w:val="0"/>
          <w:color w:val="0F0F0F"/>
          <w:spacing w:val="0"/>
          <w:sz w:val="28"/>
          <w:szCs w:val="28"/>
          <w:shd w:val="clear" w:fill="FFFFFF"/>
          <w:lang w:val="en-US"/>
        </w:rPr>
        <w:t xml:space="preserve">small size </w:t>
      </w:r>
    </w:p>
    <w:p w14:paraId="7369082A">
      <w:pPr>
        <w:numPr>
          <w:ilvl w:val="0"/>
          <w:numId w:val="0"/>
        </w:numPr>
        <w:rPr>
          <w:rFonts w:hint="default" w:ascii="Arial" w:hAnsi="Arial" w:eastAsia="Arial"/>
          <w:b/>
          <w:bCs/>
          <w:i w:val="0"/>
          <w:iCs w:val="0"/>
          <w:caps w:val="0"/>
          <w:color w:val="0F0F0F"/>
          <w:spacing w:val="0"/>
          <w:sz w:val="28"/>
          <w:szCs w:val="28"/>
          <w:shd w:val="clear" w:fill="FFFFFF"/>
          <w:lang w:val="en-US"/>
        </w:rPr>
      </w:pPr>
    </w:p>
    <w:p w14:paraId="5B2765CD">
      <w:pPr>
        <w:numPr>
          <w:ilvl w:val="0"/>
          <w:numId w:val="0"/>
        </w:numPr>
        <w:rPr>
          <w:rFonts w:hint="default" w:ascii="Arial" w:hAnsi="Arial" w:eastAsia="Arial"/>
          <w:b/>
          <w:bCs/>
          <w:i w:val="0"/>
          <w:iCs w:val="0"/>
          <w:caps w:val="0"/>
          <w:color w:val="0F0F0F"/>
          <w:spacing w:val="0"/>
          <w:sz w:val="28"/>
          <w:szCs w:val="28"/>
          <w:shd w:val="clear" w:fill="FFFFFF"/>
          <w:lang w:val="en-US"/>
        </w:rPr>
      </w:pPr>
      <w:r>
        <w:rPr>
          <w:rFonts w:hint="default" w:ascii="Arial" w:hAnsi="Arial" w:eastAsia="Arial"/>
          <w:b/>
          <w:bCs/>
          <w:i w:val="0"/>
          <w:iCs w:val="0"/>
          <w:caps w:val="0"/>
          <w:color w:val="0F0F0F"/>
          <w:spacing w:val="0"/>
          <w:sz w:val="28"/>
          <w:szCs w:val="28"/>
          <w:shd w:val="clear" w:fill="FFFFFF"/>
          <w:lang w:val="en-US"/>
        </w:rPr>
        <w:t>Dis:</w:t>
      </w:r>
      <w:r>
        <w:rPr>
          <w:rFonts w:hint="default" w:ascii="Arial" w:hAnsi="Arial" w:eastAsia="Arial"/>
          <w:b/>
          <w:bCs/>
          <w:i w:val="0"/>
          <w:iCs w:val="0"/>
          <w:caps w:val="0"/>
          <w:color w:val="0F0F0F"/>
          <w:spacing w:val="0"/>
          <w:sz w:val="28"/>
          <w:szCs w:val="28"/>
          <w:shd w:val="clear" w:fill="FFFFFF"/>
          <w:lang w:val="en-US"/>
        </w:rPr>
        <w:br w:type="textWrapping"/>
      </w:r>
      <w:r>
        <w:rPr>
          <w:rFonts w:hint="default" w:ascii="Arial" w:hAnsi="Arial" w:eastAsia="Arial"/>
          <w:b/>
          <w:bCs/>
          <w:i w:val="0"/>
          <w:iCs w:val="0"/>
          <w:caps w:val="0"/>
          <w:color w:val="0F0F0F"/>
          <w:spacing w:val="0"/>
          <w:sz w:val="28"/>
          <w:szCs w:val="28"/>
          <w:shd w:val="clear" w:fill="FFFFFF"/>
          <w:lang w:val="en-US"/>
        </w:rPr>
        <w:t xml:space="preserve">Slower execution </w:t>
      </w:r>
    </w:p>
    <w:p w14:paraId="2A266B96">
      <w:pPr>
        <w:numPr>
          <w:ilvl w:val="0"/>
          <w:numId w:val="0"/>
        </w:numPr>
        <w:rPr>
          <w:rFonts w:hint="default" w:ascii="Arial" w:hAnsi="Arial" w:eastAsia="Arial"/>
          <w:b/>
          <w:bCs/>
          <w:i w:val="0"/>
          <w:iCs w:val="0"/>
          <w:caps w:val="0"/>
          <w:color w:val="0F0F0F"/>
          <w:spacing w:val="0"/>
          <w:sz w:val="28"/>
          <w:szCs w:val="28"/>
          <w:shd w:val="clear" w:fill="FFFFFF"/>
          <w:lang w:val="en-US"/>
        </w:rPr>
      </w:pPr>
      <w:r>
        <w:rPr>
          <w:rFonts w:hint="default" w:ascii="Arial" w:hAnsi="Arial" w:eastAsia="Arial"/>
          <w:b/>
          <w:bCs/>
          <w:i w:val="0"/>
          <w:iCs w:val="0"/>
          <w:color w:val="0F0F0F"/>
          <w:spacing w:val="0"/>
          <w:sz w:val="28"/>
          <w:szCs w:val="28"/>
          <w:shd w:val="clear" w:fill="FFFFFF"/>
          <w:lang w:val="en-US"/>
        </w:rPr>
        <w:t>C</w:t>
      </w:r>
      <w:r>
        <w:rPr>
          <w:rFonts w:hint="default" w:ascii="Arial" w:hAnsi="Arial" w:eastAsia="Arial"/>
          <w:b/>
          <w:bCs/>
          <w:i w:val="0"/>
          <w:iCs w:val="0"/>
          <w:caps w:val="0"/>
          <w:color w:val="0F0F0F"/>
          <w:spacing w:val="0"/>
          <w:sz w:val="28"/>
          <w:szCs w:val="28"/>
          <w:shd w:val="clear" w:fill="FFFFFF"/>
          <w:lang w:val="en-US"/>
        </w:rPr>
        <w:t>omplex communication</w:t>
      </w:r>
    </w:p>
    <w:p w14:paraId="74C74A41">
      <w:pPr>
        <w:rPr>
          <w:rFonts w:hint="default" w:ascii="Arial" w:hAnsi="Arial" w:eastAsia="Arial"/>
          <w:b/>
          <w:bCs/>
          <w:i w:val="0"/>
          <w:iCs w:val="0"/>
          <w:caps w:val="0"/>
          <w:color w:val="0F0F0F"/>
          <w:spacing w:val="0"/>
          <w:sz w:val="28"/>
          <w:szCs w:val="28"/>
          <w:shd w:val="clear" w:fill="FFFFFF"/>
          <w:lang w:val="en-US"/>
        </w:rPr>
      </w:pPr>
      <w:r>
        <w:rPr>
          <w:rFonts w:hint="default" w:ascii="Arial" w:hAnsi="Arial" w:eastAsia="Arial"/>
          <w:b/>
          <w:bCs/>
          <w:i w:val="0"/>
          <w:iCs w:val="0"/>
          <w:caps w:val="0"/>
          <w:color w:val="0F0F0F"/>
          <w:spacing w:val="0"/>
          <w:sz w:val="28"/>
          <w:szCs w:val="28"/>
          <w:shd w:val="clear" w:fill="FFFFFF"/>
          <w:lang w:val="en-US"/>
        </w:rPr>
        <w:br w:type="page"/>
      </w:r>
    </w:p>
    <w:p w14:paraId="66CE4EA9">
      <w:pPr>
        <w:numPr>
          <w:ilvl w:val="0"/>
          <w:numId w:val="0"/>
        </w:numPr>
        <w:jc w:val="center"/>
        <w:rPr>
          <w:rFonts w:hint="default"/>
          <w:sz w:val="28"/>
          <w:szCs w:val="28"/>
          <w:lang w:val="en-US"/>
        </w:rPr>
      </w:pPr>
      <w:r>
        <w:rPr>
          <w:rFonts w:hint="default"/>
          <w:sz w:val="28"/>
          <w:szCs w:val="28"/>
          <w:lang w:val="en-US"/>
        </w:rPr>
        <w:t>System Call</w:t>
      </w:r>
    </w:p>
    <w:p w14:paraId="50ADDF74">
      <w:pPr>
        <w:numPr>
          <w:ilvl w:val="0"/>
          <w:numId w:val="0"/>
        </w:numPr>
        <w:jc w:val="both"/>
        <w:rPr>
          <w:rFonts w:hint="default"/>
          <w:sz w:val="28"/>
          <w:szCs w:val="28"/>
          <w:lang w:val="en-US"/>
        </w:rPr>
      </w:pPr>
    </w:p>
    <w:p w14:paraId="5E42C44F">
      <w:pPr>
        <w:numPr>
          <w:ilvl w:val="0"/>
          <w:numId w:val="0"/>
        </w:numPr>
        <w:jc w:val="both"/>
        <w:rPr>
          <w:rFonts w:hint="default"/>
          <w:sz w:val="28"/>
          <w:szCs w:val="28"/>
          <w:lang w:val="en-US"/>
        </w:rPr>
      </w:pPr>
      <w:r>
        <w:rPr>
          <w:rFonts w:hint="default"/>
          <w:sz w:val="28"/>
          <w:szCs w:val="28"/>
          <w:lang w:val="en-US"/>
        </w:rPr>
        <w:t xml:space="preserve">A system call is a mechanism that allows a user-space program to request services from the operating system by switching from user mode to kernel mode. </w:t>
      </w:r>
    </w:p>
    <w:p w14:paraId="648CE8CA">
      <w:pPr>
        <w:numPr>
          <w:ilvl w:val="0"/>
          <w:numId w:val="0"/>
        </w:numPr>
        <w:jc w:val="both"/>
      </w:pPr>
      <w:r>
        <w:drawing>
          <wp:inline distT="0" distB="0" distL="114300" distR="114300">
            <wp:extent cx="5269865" cy="281940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9"/>
                    <a:stretch>
                      <a:fillRect/>
                    </a:stretch>
                  </pic:blipFill>
                  <pic:spPr>
                    <a:xfrm>
                      <a:off x="0" y="0"/>
                      <a:ext cx="5269865" cy="2819400"/>
                    </a:xfrm>
                    <a:prstGeom prst="rect">
                      <a:avLst/>
                    </a:prstGeom>
                    <a:noFill/>
                    <a:ln>
                      <a:noFill/>
                    </a:ln>
                  </pic:spPr>
                </pic:pic>
              </a:graphicData>
            </a:graphic>
          </wp:inline>
        </w:drawing>
      </w:r>
      <w:r>
        <w:drawing>
          <wp:inline distT="0" distB="0" distL="114300" distR="114300">
            <wp:extent cx="5269865" cy="3369310"/>
            <wp:effectExtent l="0" t="0" r="698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0"/>
                    <a:stretch>
                      <a:fillRect/>
                    </a:stretch>
                  </pic:blipFill>
                  <pic:spPr>
                    <a:xfrm>
                      <a:off x="0" y="0"/>
                      <a:ext cx="5269865" cy="3369310"/>
                    </a:xfrm>
                    <a:prstGeom prst="rect">
                      <a:avLst/>
                    </a:prstGeom>
                    <a:noFill/>
                    <a:ln>
                      <a:noFill/>
                    </a:ln>
                  </pic:spPr>
                </pic:pic>
              </a:graphicData>
            </a:graphic>
          </wp:inline>
        </w:drawing>
      </w:r>
    </w:p>
    <w:p w14:paraId="092CEA80">
      <w:pPr>
        <w:numPr>
          <w:ilvl w:val="0"/>
          <w:numId w:val="0"/>
        </w:numPr>
        <w:jc w:val="both"/>
      </w:pPr>
    </w:p>
    <w:p w14:paraId="172F00EE">
      <w:pPr>
        <w:rPr>
          <w:rFonts w:hint="default"/>
          <w:lang w:val="en-US"/>
        </w:rPr>
      </w:pPr>
      <w:r>
        <w:rPr>
          <w:rFonts w:hint="default"/>
          <w:lang w:val="en-US"/>
        </w:rPr>
        <w:br w:type="page"/>
      </w:r>
    </w:p>
    <w:p w14:paraId="25661ABC">
      <w:pPr>
        <w:numPr>
          <w:ilvl w:val="0"/>
          <w:numId w:val="0"/>
        </w:numPr>
        <w:jc w:val="both"/>
        <w:rPr>
          <w:rFonts w:hint="default"/>
          <w:sz w:val="28"/>
          <w:szCs w:val="28"/>
          <w:lang w:val="en-US"/>
        </w:rPr>
      </w:pPr>
      <w:r>
        <w:rPr>
          <w:rFonts w:hint="default"/>
          <w:sz w:val="28"/>
          <w:szCs w:val="28"/>
          <w:lang w:val="en-US"/>
        </w:rPr>
        <w:t>Types of system calls:</w:t>
      </w:r>
    </w:p>
    <w:p w14:paraId="57FC5ADA">
      <w:pPr>
        <w:numPr>
          <w:ilvl w:val="0"/>
          <w:numId w:val="0"/>
        </w:numPr>
        <w:jc w:val="center"/>
      </w:pPr>
      <w:r>
        <w:drawing>
          <wp:inline distT="0" distB="0" distL="114300" distR="114300">
            <wp:extent cx="5270500" cy="2244725"/>
            <wp:effectExtent l="0" t="0" r="635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5270500" cy="2244725"/>
                    </a:xfrm>
                    <a:prstGeom prst="rect">
                      <a:avLst/>
                    </a:prstGeom>
                    <a:noFill/>
                    <a:ln>
                      <a:noFill/>
                    </a:ln>
                  </pic:spPr>
                </pic:pic>
              </a:graphicData>
            </a:graphic>
          </wp:inline>
        </w:drawing>
      </w:r>
    </w:p>
    <w:p w14:paraId="6A7E01BE">
      <w:pPr>
        <w:numPr>
          <w:ilvl w:val="0"/>
          <w:numId w:val="0"/>
        </w:numPr>
        <w:jc w:val="center"/>
      </w:pPr>
    </w:p>
    <w:p w14:paraId="188128AD">
      <w:pPr>
        <w:numPr>
          <w:ilvl w:val="0"/>
          <w:numId w:val="0"/>
        </w:numPr>
        <w:jc w:val="center"/>
        <w:rPr>
          <w:rFonts w:hint="default"/>
          <w:sz w:val="28"/>
          <w:szCs w:val="28"/>
          <w:lang w:val="en-US"/>
        </w:rPr>
      </w:pPr>
      <w:r>
        <w:rPr>
          <w:rFonts w:hint="default"/>
          <w:sz w:val="28"/>
          <w:szCs w:val="28"/>
          <w:lang w:val="en-US"/>
        </w:rPr>
        <w:t>Multithreading</w:t>
      </w:r>
    </w:p>
    <w:p w14:paraId="28C5C7E4">
      <w:pPr>
        <w:numPr>
          <w:ilvl w:val="0"/>
          <w:numId w:val="0"/>
        </w:numPr>
        <w:jc w:val="both"/>
        <w:rPr>
          <w:rFonts w:hint="default"/>
          <w:sz w:val="28"/>
          <w:szCs w:val="28"/>
          <w:lang w:val="en-US"/>
        </w:rPr>
      </w:pPr>
    </w:p>
    <w:p w14:paraId="5848801A">
      <w:pPr>
        <w:numPr>
          <w:ilvl w:val="0"/>
          <w:numId w:val="0"/>
        </w:numPr>
        <w:jc w:val="both"/>
        <w:rPr>
          <w:rFonts w:hint="default"/>
          <w:sz w:val="28"/>
          <w:szCs w:val="28"/>
          <w:lang w:val="en-US"/>
        </w:rPr>
      </w:pPr>
      <w:r>
        <w:rPr>
          <w:rFonts w:hint="default"/>
          <w:sz w:val="28"/>
          <w:szCs w:val="28"/>
          <w:lang w:val="en-US"/>
        </w:rPr>
        <w:t>Multithreading is the ability of a process to execute multiple threads concurrently, sharing the same memory space, to improve efficiency and responsiveness.</w:t>
      </w:r>
    </w:p>
    <w:p w14:paraId="46B528E1">
      <w:pPr>
        <w:rPr>
          <w:rFonts w:hint="default"/>
          <w:sz w:val="28"/>
          <w:szCs w:val="28"/>
          <w:lang w:val="en-US"/>
        </w:rPr>
      </w:pPr>
      <w:r>
        <w:rPr>
          <w:rFonts w:hint="default"/>
          <w:sz w:val="28"/>
          <w:szCs w:val="28"/>
          <w:lang w:val="en-US"/>
        </w:rPr>
        <w:br w:type="page"/>
      </w:r>
    </w:p>
    <w:p w14:paraId="5BCA97E1">
      <w:pPr>
        <w:numPr>
          <w:ilvl w:val="0"/>
          <w:numId w:val="0"/>
        </w:numPr>
        <w:jc w:val="center"/>
        <w:rPr>
          <w:rFonts w:hint="default"/>
          <w:sz w:val="28"/>
          <w:szCs w:val="28"/>
          <w:lang w:val="en-US"/>
        </w:rPr>
      </w:pPr>
      <w:r>
        <w:rPr>
          <w:rFonts w:hint="default"/>
          <w:sz w:val="28"/>
          <w:szCs w:val="28"/>
          <w:lang w:val="en-US"/>
        </w:rPr>
        <w:t>Schedulers</w:t>
      </w:r>
    </w:p>
    <w:p w14:paraId="40C17BFB">
      <w:pPr>
        <w:numPr>
          <w:ilvl w:val="0"/>
          <w:numId w:val="0"/>
        </w:numPr>
        <w:jc w:val="both"/>
        <w:rPr>
          <w:rFonts w:hint="default"/>
          <w:sz w:val="28"/>
          <w:szCs w:val="28"/>
          <w:lang w:val="en-US"/>
        </w:rPr>
      </w:pPr>
    </w:p>
    <w:p w14:paraId="6D983469">
      <w:pPr>
        <w:numPr>
          <w:ilvl w:val="0"/>
          <w:numId w:val="0"/>
        </w:numPr>
        <w:jc w:val="both"/>
      </w:pPr>
      <w:r>
        <w:drawing>
          <wp:inline distT="0" distB="0" distL="114300" distR="114300">
            <wp:extent cx="5267325" cy="2075815"/>
            <wp:effectExtent l="0" t="0" r="952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
                    <a:stretch>
                      <a:fillRect/>
                    </a:stretch>
                  </pic:blipFill>
                  <pic:spPr>
                    <a:xfrm>
                      <a:off x="0" y="0"/>
                      <a:ext cx="5267325" cy="2075815"/>
                    </a:xfrm>
                    <a:prstGeom prst="rect">
                      <a:avLst/>
                    </a:prstGeom>
                    <a:noFill/>
                    <a:ln>
                      <a:noFill/>
                    </a:ln>
                  </pic:spPr>
                </pic:pic>
              </a:graphicData>
            </a:graphic>
          </wp:inline>
        </w:drawing>
      </w:r>
      <w:r>
        <w:drawing>
          <wp:inline distT="0" distB="0" distL="114300" distR="114300">
            <wp:extent cx="5271770" cy="3140710"/>
            <wp:effectExtent l="0" t="0" r="5080" b="254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3"/>
                    <a:stretch>
                      <a:fillRect/>
                    </a:stretch>
                  </pic:blipFill>
                  <pic:spPr>
                    <a:xfrm>
                      <a:off x="0" y="0"/>
                      <a:ext cx="5271770" cy="3140710"/>
                    </a:xfrm>
                    <a:prstGeom prst="rect">
                      <a:avLst/>
                    </a:prstGeom>
                    <a:noFill/>
                    <a:ln>
                      <a:noFill/>
                    </a:ln>
                  </pic:spPr>
                </pic:pic>
              </a:graphicData>
            </a:graphic>
          </wp:inline>
        </w:drawing>
      </w:r>
    </w:p>
    <w:p w14:paraId="61486C54">
      <w:pPr>
        <w:numPr>
          <w:ilvl w:val="0"/>
          <w:numId w:val="0"/>
        </w:numPr>
        <w:jc w:val="both"/>
      </w:pPr>
      <w:r>
        <w:drawing>
          <wp:inline distT="0" distB="0" distL="114300" distR="114300">
            <wp:extent cx="5267960" cy="3470275"/>
            <wp:effectExtent l="0" t="0" r="8890" b="1587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14"/>
                    <a:stretch>
                      <a:fillRect/>
                    </a:stretch>
                  </pic:blipFill>
                  <pic:spPr>
                    <a:xfrm>
                      <a:off x="0" y="0"/>
                      <a:ext cx="5267960" cy="3470275"/>
                    </a:xfrm>
                    <a:prstGeom prst="rect">
                      <a:avLst/>
                    </a:prstGeom>
                    <a:noFill/>
                    <a:ln>
                      <a:noFill/>
                    </a:ln>
                  </pic:spPr>
                </pic:pic>
              </a:graphicData>
            </a:graphic>
          </wp:inline>
        </w:drawing>
      </w:r>
      <w:r>
        <w:drawing>
          <wp:inline distT="0" distB="0" distL="114300" distR="114300">
            <wp:extent cx="5270500" cy="3134995"/>
            <wp:effectExtent l="0" t="0" r="6350" b="8255"/>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15"/>
                    <a:stretch>
                      <a:fillRect/>
                    </a:stretch>
                  </pic:blipFill>
                  <pic:spPr>
                    <a:xfrm>
                      <a:off x="0" y="0"/>
                      <a:ext cx="5270500" cy="3134995"/>
                    </a:xfrm>
                    <a:prstGeom prst="rect">
                      <a:avLst/>
                    </a:prstGeom>
                    <a:noFill/>
                    <a:ln>
                      <a:noFill/>
                    </a:ln>
                  </pic:spPr>
                </pic:pic>
              </a:graphicData>
            </a:graphic>
          </wp:inline>
        </w:drawing>
      </w:r>
      <w:r>
        <w:drawing>
          <wp:inline distT="0" distB="0" distL="114300" distR="114300">
            <wp:extent cx="5270500" cy="2045970"/>
            <wp:effectExtent l="0" t="0" r="6350" b="1143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16"/>
                    <a:stretch>
                      <a:fillRect/>
                    </a:stretch>
                  </pic:blipFill>
                  <pic:spPr>
                    <a:xfrm>
                      <a:off x="0" y="0"/>
                      <a:ext cx="5270500" cy="2045970"/>
                    </a:xfrm>
                    <a:prstGeom prst="rect">
                      <a:avLst/>
                    </a:prstGeom>
                    <a:noFill/>
                    <a:ln>
                      <a:noFill/>
                    </a:ln>
                  </pic:spPr>
                </pic:pic>
              </a:graphicData>
            </a:graphic>
          </wp:inline>
        </w:drawing>
      </w:r>
    </w:p>
    <w:p w14:paraId="55224040">
      <w:r>
        <w:br w:type="page"/>
      </w:r>
    </w:p>
    <w:p w14:paraId="736EA16C">
      <w:pPr>
        <w:numPr>
          <w:ilvl w:val="0"/>
          <w:numId w:val="0"/>
        </w:numPr>
        <w:jc w:val="center"/>
        <w:rPr>
          <w:rFonts w:hint="default"/>
          <w:sz w:val="28"/>
          <w:szCs w:val="28"/>
          <w:lang w:val="en-US"/>
        </w:rPr>
      </w:pPr>
      <w:r>
        <w:rPr>
          <w:rFonts w:hint="default"/>
          <w:sz w:val="28"/>
          <w:szCs w:val="28"/>
          <w:lang w:val="en-US"/>
        </w:rPr>
        <w:t>Context Switching -</w:t>
      </w:r>
    </w:p>
    <w:p w14:paraId="1F53306A">
      <w:pPr>
        <w:numPr>
          <w:ilvl w:val="0"/>
          <w:numId w:val="0"/>
        </w:numPr>
        <w:jc w:val="center"/>
        <w:rPr>
          <w:rFonts w:hint="default"/>
          <w:sz w:val="28"/>
          <w:szCs w:val="28"/>
          <w:lang w:val="en-US"/>
        </w:rPr>
      </w:pPr>
      <w:r>
        <w:drawing>
          <wp:inline distT="0" distB="0" distL="114300" distR="114300">
            <wp:extent cx="4629150" cy="3590925"/>
            <wp:effectExtent l="0" t="0" r="0" b="9525"/>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17"/>
                    <a:stretch>
                      <a:fillRect/>
                    </a:stretch>
                  </pic:blipFill>
                  <pic:spPr>
                    <a:xfrm>
                      <a:off x="0" y="0"/>
                      <a:ext cx="4629150" cy="3590925"/>
                    </a:xfrm>
                    <a:prstGeom prst="rect">
                      <a:avLst/>
                    </a:prstGeom>
                    <a:noFill/>
                    <a:ln>
                      <a:noFill/>
                    </a:ln>
                  </pic:spPr>
                </pic:pic>
              </a:graphicData>
            </a:graphic>
          </wp:inline>
        </w:drawing>
      </w:r>
    </w:p>
    <w:p w14:paraId="48FDDC21">
      <w:pPr>
        <w:numPr>
          <w:ilvl w:val="0"/>
          <w:numId w:val="0"/>
        </w:numPr>
        <w:jc w:val="both"/>
        <w:rPr>
          <w:rFonts w:hint="default"/>
          <w:sz w:val="28"/>
          <w:szCs w:val="28"/>
          <w:lang w:val="en-US"/>
        </w:rPr>
      </w:pPr>
      <w:r>
        <w:rPr>
          <w:rFonts w:hint="default"/>
          <w:sz w:val="28"/>
          <w:szCs w:val="28"/>
          <w:lang w:val="en-US"/>
        </w:rPr>
        <w:t xml:space="preserve">When the CPU switches from one process to another, it needs to save the current process's state and load the state of the new process. This is called a </w:t>
      </w:r>
      <w:r>
        <w:rPr>
          <w:rFonts w:hint="default"/>
          <w:b/>
          <w:bCs/>
          <w:sz w:val="28"/>
          <w:szCs w:val="28"/>
          <w:lang w:val="en-US"/>
        </w:rPr>
        <w:t>context switch.</w:t>
      </w:r>
    </w:p>
    <w:p w14:paraId="358F534F">
      <w:pPr>
        <w:numPr>
          <w:ilvl w:val="0"/>
          <w:numId w:val="0"/>
        </w:numPr>
        <w:jc w:val="both"/>
        <w:rPr>
          <w:rFonts w:hint="default"/>
          <w:sz w:val="28"/>
          <w:szCs w:val="28"/>
          <w:lang w:val="en-US"/>
        </w:rPr>
      </w:pPr>
    </w:p>
    <w:p w14:paraId="24234D16">
      <w:pPr>
        <w:numPr>
          <w:ilvl w:val="0"/>
          <w:numId w:val="0"/>
        </w:numPr>
        <w:jc w:val="both"/>
        <w:rPr>
          <w:rFonts w:hint="default"/>
          <w:sz w:val="28"/>
          <w:szCs w:val="28"/>
          <w:lang w:val="en-US"/>
        </w:rPr>
      </w:pPr>
      <w:r>
        <w:rPr>
          <w:rFonts w:hint="default"/>
          <w:sz w:val="28"/>
          <w:szCs w:val="28"/>
          <w:lang w:val="en-US"/>
        </w:rPr>
        <w:t>The process's state is stored in a Process Control Block (PCB).</w:t>
      </w:r>
    </w:p>
    <w:p w14:paraId="3EDCF85E">
      <w:pPr>
        <w:numPr>
          <w:ilvl w:val="0"/>
          <w:numId w:val="0"/>
        </w:numPr>
        <w:jc w:val="both"/>
        <w:rPr>
          <w:rFonts w:hint="default"/>
          <w:sz w:val="28"/>
          <w:szCs w:val="28"/>
          <w:lang w:val="en-US"/>
        </w:rPr>
      </w:pPr>
    </w:p>
    <w:p w14:paraId="32BFA503">
      <w:pPr>
        <w:numPr>
          <w:ilvl w:val="0"/>
          <w:numId w:val="0"/>
        </w:numPr>
        <w:jc w:val="both"/>
        <w:rPr>
          <w:rFonts w:hint="default"/>
          <w:sz w:val="28"/>
          <w:szCs w:val="28"/>
          <w:lang w:val="en-US"/>
        </w:rPr>
      </w:pPr>
      <w:r>
        <w:rPr>
          <w:rFonts w:hint="default"/>
          <w:sz w:val="28"/>
          <w:szCs w:val="28"/>
          <w:lang w:val="en-US"/>
        </w:rPr>
        <w:t>Context switching takes time, and during this time, the system isn’t doing any useful work — it's just switching between processes.</w:t>
      </w:r>
    </w:p>
    <w:p w14:paraId="3D3A67C2">
      <w:pPr>
        <w:numPr>
          <w:ilvl w:val="0"/>
          <w:numId w:val="0"/>
        </w:numPr>
        <w:jc w:val="both"/>
        <w:rPr>
          <w:rFonts w:hint="default"/>
          <w:sz w:val="28"/>
          <w:szCs w:val="28"/>
          <w:lang w:val="en-US"/>
        </w:rPr>
      </w:pPr>
    </w:p>
    <w:p w14:paraId="0E6904A6">
      <w:pPr>
        <w:numPr>
          <w:ilvl w:val="0"/>
          <w:numId w:val="0"/>
        </w:numPr>
        <w:jc w:val="both"/>
        <w:rPr>
          <w:rFonts w:hint="default"/>
          <w:sz w:val="28"/>
          <w:szCs w:val="28"/>
          <w:lang w:val="en-US"/>
        </w:rPr>
      </w:pPr>
      <w:r>
        <w:rPr>
          <w:rFonts w:hint="default"/>
          <w:sz w:val="28"/>
          <w:szCs w:val="28"/>
          <w:lang w:val="en-US"/>
        </w:rPr>
        <w:t>If the operating system or PCB is more complex, the switch takes longer.</w:t>
      </w:r>
    </w:p>
    <w:p w14:paraId="4110343B">
      <w:pPr>
        <w:numPr>
          <w:ilvl w:val="0"/>
          <w:numId w:val="0"/>
        </w:numPr>
        <w:jc w:val="both"/>
        <w:rPr>
          <w:rFonts w:hint="default"/>
          <w:sz w:val="28"/>
          <w:szCs w:val="28"/>
          <w:lang w:val="en-US"/>
        </w:rPr>
      </w:pPr>
    </w:p>
    <w:p w14:paraId="49324FDD">
      <w:pPr>
        <w:numPr>
          <w:ilvl w:val="0"/>
          <w:numId w:val="0"/>
        </w:numPr>
        <w:jc w:val="both"/>
        <w:rPr>
          <w:rFonts w:hint="default"/>
          <w:sz w:val="28"/>
          <w:szCs w:val="28"/>
          <w:lang w:val="en-US"/>
        </w:rPr>
      </w:pPr>
      <w:r>
        <w:rPr>
          <w:rFonts w:hint="default"/>
          <w:sz w:val="28"/>
          <w:szCs w:val="28"/>
          <w:lang w:val="en-US"/>
        </w:rPr>
        <w:t>The switching speed also depends on the hardware. Some CPUs have multiple sets of registers, allowing them to store multiple process states and switch faster.</w:t>
      </w:r>
    </w:p>
    <w:p w14:paraId="0E5325B2">
      <w:pPr>
        <w:rPr>
          <w:rFonts w:hint="default"/>
          <w:sz w:val="28"/>
          <w:szCs w:val="28"/>
          <w:lang w:val="en-US"/>
        </w:rPr>
      </w:pPr>
      <w:r>
        <w:rPr>
          <w:rFonts w:hint="default"/>
          <w:sz w:val="28"/>
          <w:szCs w:val="28"/>
          <w:lang w:val="en-US"/>
        </w:rPr>
        <w:br w:type="page"/>
      </w:r>
    </w:p>
    <w:p w14:paraId="18B040D8">
      <w:pPr>
        <w:jc w:val="center"/>
        <w:rPr>
          <w:rFonts w:hint="default"/>
          <w:b/>
          <w:bCs/>
          <w:sz w:val="32"/>
          <w:szCs w:val="32"/>
          <w:lang w:val="en-US"/>
        </w:rPr>
      </w:pPr>
      <w:r>
        <w:rPr>
          <w:rFonts w:hint="default"/>
          <w:b/>
          <w:bCs/>
          <w:sz w:val="32"/>
          <w:szCs w:val="32"/>
          <w:lang w:val="en-US"/>
        </w:rPr>
        <w:t>Process Scheduling</w:t>
      </w:r>
    </w:p>
    <w:p w14:paraId="53A2D80C">
      <w:pPr>
        <w:numPr>
          <w:ilvl w:val="0"/>
          <w:numId w:val="0"/>
        </w:numPr>
        <w:jc w:val="both"/>
      </w:pPr>
      <w:r>
        <w:drawing>
          <wp:inline distT="0" distB="0" distL="114300" distR="114300">
            <wp:extent cx="5272405" cy="4248150"/>
            <wp:effectExtent l="0" t="0" r="4445"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pic:cNvPicPr>
                      <a:picLocks noChangeAspect="1"/>
                    </pic:cNvPicPr>
                  </pic:nvPicPr>
                  <pic:blipFill>
                    <a:blip r:embed="rId18"/>
                    <a:stretch>
                      <a:fillRect/>
                    </a:stretch>
                  </pic:blipFill>
                  <pic:spPr>
                    <a:xfrm>
                      <a:off x="0" y="0"/>
                      <a:ext cx="5272405" cy="4248150"/>
                    </a:xfrm>
                    <a:prstGeom prst="rect">
                      <a:avLst/>
                    </a:prstGeom>
                    <a:noFill/>
                    <a:ln>
                      <a:noFill/>
                    </a:ln>
                  </pic:spPr>
                </pic:pic>
              </a:graphicData>
            </a:graphic>
          </wp:inline>
        </w:drawing>
      </w:r>
    </w:p>
    <w:p w14:paraId="73973700">
      <w:pPr>
        <w:numPr>
          <w:ilvl w:val="0"/>
          <w:numId w:val="0"/>
        </w:numPr>
        <w:jc w:val="both"/>
      </w:pPr>
      <w:r>
        <w:drawing>
          <wp:inline distT="0" distB="0" distL="114300" distR="114300">
            <wp:extent cx="5273675" cy="3531235"/>
            <wp:effectExtent l="0" t="0" r="3175" b="12065"/>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pic:cNvPicPr>
                  </pic:nvPicPr>
                  <pic:blipFill>
                    <a:blip r:embed="rId19"/>
                    <a:stretch>
                      <a:fillRect/>
                    </a:stretch>
                  </pic:blipFill>
                  <pic:spPr>
                    <a:xfrm>
                      <a:off x="0" y="0"/>
                      <a:ext cx="5273675" cy="3531235"/>
                    </a:xfrm>
                    <a:prstGeom prst="rect">
                      <a:avLst/>
                    </a:prstGeom>
                    <a:noFill/>
                    <a:ln>
                      <a:noFill/>
                    </a:ln>
                  </pic:spPr>
                </pic:pic>
              </a:graphicData>
            </a:graphic>
          </wp:inline>
        </w:drawing>
      </w:r>
    </w:p>
    <w:p w14:paraId="09083B6C">
      <w:pPr>
        <w:numPr>
          <w:ilvl w:val="0"/>
          <w:numId w:val="0"/>
        </w:numPr>
        <w:jc w:val="both"/>
      </w:pPr>
      <w:r>
        <w:drawing>
          <wp:inline distT="0" distB="0" distL="114300" distR="114300">
            <wp:extent cx="5269230" cy="3357880"/>
            <wp:effectExtent l="0" t="0" r="7620" b="1397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
                    <pic:cNvPicPr>
                      <a:picLocks noChangeAspect="1"/>
                    </pic:cNvPicPr>
                  </pic:nvPicPr>
                  <pic:blipFill>
                    <a:blip r:embed="rId20"/>
                    <a:stretch>
                      <a:fillRect/>
                    </a:stretch>
                  </pic:blipFill>
                  <pic:spPr>
                    <a:xfrm>
                      <a:off x="0" y="0"/>
                      <a:ext cx="5269230" cy="3357880"/>
                    </a:xfrm>
                    <a:prstGeom prst="rect">
                      <a:avLst/>
                    </a:prstGeom>
                    <a:noFill/>
                    <a:ln>
                      <a:noFill/>
                    </a:ln>
                  </pic:spPr>
                </pic:pic>
              </a:graphicData>
            </a:graphic>
          </wp:inline>
        </w:drawing>
      </w:r>
    </w:p>
    <w:p w14:paraId="515FCC77">
      <w:pPr>
        <w:numPr>
          <w:ilvl w:val="0"/>
          <w:numId w:val="0"/>
        </w:numPr>
        <w:jc w:val="center"/>
        <w:rPr>
          <w:rFonts w:hint="default"/>
          <w:sz w:val="28"/>
          <w:szCs w:val="28"/>
          <w:lang w:val="en-US"/>
        </w:rPr>
      </w:pPr>
      <w:r>
        <w:rPr>
          <w:rFonts w:hint="default"/>
          <w:sz w:val="28"/>
          <w:szCs w:val="28"/>
          <w:lang w:val="en-US"/>
        </w:rPr>
        <w:t>Pre-emptive vs Non Pre-emptive</w:t>
      </w:r>
    </w:p>
    <w:p w14:paraId="0D97271A">
      <w:pPr>
        <w:numPr>
          <w:ilvl w:val="0"/>
          <w:numId w:val="0"/>
        </w:numPr>
        <w:jc w:val="center"/>
      </w:pPr>
      <w:r>
        <w:drawing>
          <wp:inline distT="0" distB="0" distL="114300" distR="114300">
            <wp:extent cx="5269865" cy="1575435"/>
            <wp:effectExtent l="0" t="0" r="6985" b="5715"/>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1"/>
                    <pic:cNvPicPr>
                      <a:picLocks noChangeAspect="1"/>
                    </pic:cNvPicPr>
                  </pic:nvPicPr>
                  <pic:blipFill>
                    <a:blip r:embed="rId21"/>
                    <a:stretch>
                      <a:fillRect/>
                    </a:stretch>
                  </pic:blipFill>
                  <pic:spPr>
                    <a:xfrm>
                      <a:off x="0" y="0"/>
                      <a:ext cx="5269865" cy="1575435"/>
                    </a:xfrm>
                    <a:prstGeom prst="rect">
                      <a:avLst/>
                    </a:prstGeom>
                    <a:noFill/>
                    <a:ln>
                      <a:noFill/>
                    </a:ln>
                  </pic:spPr>
                </pic:pic>
              </a:graphicData>
            </a:graphic>
          </wp:inline>
        </w:drawing>
      </w:r>
    </w:p>
    <w:p w14:paraId="3E96A9E8">
      <w:pPr>
        <w:numPr>
          <w:ilvl w:val="0"/>
          <w:numId w:val="0"/>
        </w:numPr>
        <w:jc w:val="center"/>
      </w:pPr>
    </w:p>
    <w:p w14:paraId="4E0109A1">
      <w:pPr>
        <w:rPr>
          <w:rFonts w:hint="default"/>
          <w:lang w:val="en-US"/>
        </w:rPr>
      </w:pPr>
      <w:r>
        <w:rPr>
          <w:rFonts w:hint="default"/>
          <w:lang w:val="en-US"/>
        </w:rPr>
        <w:br w:type="page"/>
      </w:r>
    </w:p>
    <w:p w14:paraId="2B09C8DF">
      <w:pPr>
        <w:numPr>
          <w:ilvl w:val="0"/>
          <w:numId w:val="0"/>
        </w:numPr>
        <w:jc w:val="center"/>
        <w:rPr>
          <w:rFonts w:hint="default"/>
          <w:b/>
          <w:bCs/>
          <w:sz w:val="28"/>
          <w:szCs w:val="28"/>
          <w:lang w:val="en-US"/>
        </w:rPr>
      </w:pPr>
      <w:r>
        <w:rPr>
          <w:rFonts w:hint="default"/>
          <w:b/>
          <w:bCs/>
          <w:sz w:val="28"/>
          <w:szCs w:val="28"/>
          <w:lang w:val="en-US"/>
        </w:rPr>
        <w:t>Operations on processes</w:t>
      </w:r>
    </w:p>
    <w:p w14:paraId="22C880CC">
      <w:pPr>
        <w:numPr>
          <w:ilvl w:val="0"/>
          <w:numId w:val="0"/>
        </w:numPr>
        <w:jc w:val="center"/>
      </w:pPr>
      <w:r>
        <w:drawing>
          <wp:inline distT="0" distB="0" distL="114300" distR="114300">
            <wp:extent cx="5269865" cy="2994660"/>
            <wp:effectExtent l="0" t="0" r="6985" b="15240"/>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
                    <pic:cNvPicPr>
                      <a:picLocks noChangeAspect="1"/>
                    </pic:cNvPicPr>
                  </pic:nvPicPr>
                  <pic:blipFill>
                    <a:blip r:embed="rId22"/>
                    <a:stretch>
                      <a:fillRect/>
                    </a:stretch>
                  </pic:blipFill>
                  <pic:spPr>
                    <a:xfrm>
                      <a:off x="0" y="0"/>
                      <a:ext cx="5269865" cy="2994660"/>
                    </a:xfrm>
                    <a:prstGeom prst="rect">
                      <a:avLst/>
                    </a:prstGeom>
                    <a:noFill/>
                    <a:ln>
                      <a:noFill/>
                    </a:ln>
                  </pic:spPr>
                </pic:pic>
              </a:graphicData>
            </a:graphic>
          </wp:inline>
        </w:drawing>
      </w:r>
    </w:p>
    <w:p w14:paraId="76B20A3A">
      <w:pPr>
        <w:numPr>
          <w:ilvl w:val="0"/>
          <w:numId w:val="0"/>
        </w:numPr>
        <w:jc w:val="both"/>
      </w:pPr>
    </w:p>
    <w:p w14:paraId="4240DC5D">
      <w:pPr>
        <w:numPr>
          <w:ilvl w:val="0"/>
          <w:numId w:val="0"/>
        </w:numPr>
        <w:jc w:val="both"/>
        <w:rPr>
          <w:rFonts w:hint="default"/>
          <w:sz w:val="28"/>
          <w:szCs w:val="28"/>
          <w:lang w:val="en-US"/>
        </w:rPr>
      </w:pPr>
      <w:r>
        <w:rPr>
          <w:rFonts w:hint="default"/>
          <w:sz w:val="28"/>
          <w:szCs w:val="28"/>
          <w:lang w:val="en-US"/>
        </w:rPr>
        <w:t>Atomic Operations:</w:t>
      </w:r>
    </w:p>
    <w:p w14:paraId="4B0A7919">
      <w:pPr>
        <w:numPr>
          <w:ilvl w:val="0"/>
          <w:numId w:val="0"/>
        </w:numPr>
        <w:jc w:val="both"/>
        <w:rPr>
          <w:sz w:val="32"/>
          <w:szCs w:val="32"/>
        </w:rPr>
      </w:pPr>
      <w:r>
        <w:rPr>
          <w:rFonts w:hint="default"/>
          <w:sz w:val="32"/>
          <w:szCs w:val="32"/>
        </w:rPr>
        <w:t>Operations that cannot be interrupted or divided during execution. They either complete fully or do not execute at all.</w:t>
      </w:r>
    </w:p>
    <w:p w14:paraId="457BD8CF">
      <w:pPr>
        <w:numPr>
          <w:ilvl w:val="0"/>
          <w:numId w:val="0"/>
        </w:numPr>
        <w:jc w:val="center"/>
        <w:rPr>
          <w:rFonts w:hint="default"/>
          <w:b/>
          <w:bCs/>
          <w:sz w:val="32"/>
          <w:szCs w:val="32"/>
          <w:lang w:val="en-US"/>
        </w:rPr>
      </w:pPr>
      <w:r>
        <w:rPr>
          <w:rFonts w:hint="default"/>
          <w:b/>
          <w:bCs/>
          <w:sz w:val="32"/>
          <w:szCs w:val="32"/>
          <w:lang w:val="en-US"/>
        </w:rPr>
        <w:t>LiveLock</w:t>
      </w:r>
    </w:p>
    <w:p w14:paraId="68D5FEEC">
      <w:pPr>
        <w:numPr>
          <w:ilvl w:val="0"/>
          <w:numId w:val="0"/>
        </w:numPr>
        <w:jc w:val="both"/>
        <w:rPr>
          <w:rFonts w:hint="default"/>
          <w:b/>
          <w:bCs/>
          <w:sz w:val="32"/>
          <w:szCs w:val="32"/>
          <w:lang w:val="en-US"/>
        </w:rPr>
      </w:pPr>
      <w:r>
        <w:rPr>
          <w:rFonts w:hint="default"/>
          <w:b/>
          <w:bCs/>
          <w:sz w:val="32"/>
          <w:szCs w:val="32"/>
          <w:lang w:val="en-US"/>
        </w:rPr>
        <w:t xml:space="preserve">Livelock in OS occurs when two or more processes continuously change their state in response to each other but never make actual progress. It’s similar to deadlock, but instead of being stuck, processes keep running without achieving anything useful. </w:t>
      </w:r>
    </w:p>
    <w:p w14:paraId="707CD228">
      <w:pPr>
        <w:numPr>
          <w:ilvl w:val="0"/>
          <w:numId w:val="0"/>
        </w:numPr>
        <w:jc w:val="both"/>
        <w:rPr>
          <w:rFonts w:hint="default"/>
          <w:b/>
          <w:bCs/>
          <w:sz w:val="32"/>
          <w:szCs w:val="32"/>
          <w:lang w:val="en-US"/>
        </w:rPr>
      </w:pPr>
    </w:p>
    <w:p w14:paraId="72235C6C">
      <w:pPr>
        <w:numPr>
          <w:ilvl w:val="0"/>
          <w:numId w:val="0"/>
        </w:numPr>
        <w:jc w:val="center"/>
        <w:rPr>
          <w:rFonts w:hint="default"/>
          <w:b/>
          <w:bCs/>
          <w:sz w:val="32"/>
          <w:szCs w:val="32"/>
          <w:lang w:val="en-US"/>
        </w:rPr>
      </w:pPr>
      <w:r>
        <w:rPr>
          <w:rFonts w:hint="default"/>
          <w:b/>
          <w:bCs/>
          <w:sz w:val="32"/>
          <w:szCs w:val="32"/>
          <w:lang w:val="en-US"/>
        </w:rPr>
        <w:t>Starvation</w:t>
      </w:r>
    </w:p>
    <w:p w14:paraId="0837BCB4">
      <w:pPr>
        <w:numPr>
          <w:ilvl w:val="0"/>
          <w:numId w:val="0"/>
        </w:numPr>
        <w:jc w:val="both"/>
        <w:rPr>
          <w:rFonts w:hint="default"/>
          <w:b/>
          <w:bCs/>
          <w:sz w:val="32"/>
          <w:szCs w:val="32"/>
          <w:lang w:val="en-US"/>
        </w:rPr>
      </w:pPr>
    </w:p>
    <w:p w14:paraId="11FB1115">
      <w:pPr>
        <w:numPr>
          <w:ilvl w:val="0"/>
          <w:numId w:val="0"/>
        </w:numPr>
        <w:jc w:val="both"/>
        <w:rPr>
          <w:ins w:id="0" w:author="SS21CO002 Faisal Khan" w:date="2025-03-13T14:34:46Z"/>
          <w:rFonts w:hint="default" w:ascii="Arial" w:hAnsi="Arial" w:eastAsia="Arial" w:cs="Arial"/>
          <w:i w:val="0"/>
          <w:iCs w:val="0"/>
          <w:caps w:val="0"/>
          <w:color w:val="040C28"/>
          <w:spacing w:val="0"/>
          <w:sz w:val="30"/>
          <w:szCs w:val="30"/>
          <w:lang w:val="en-US"/>
        </w:rPr>
      </w:pPr>
      <w:r>
        <w:rPr>
          <w:rFonts w:ascii="Arial" w:hAnsi="Arial" w:eastAsia="Arial" w:cs="Arial"/>
          <w:i w:val="0"/>
          <w:iCs w:val="0"/>
          <w:caps w:val="0"/>
          <w:color w:val="1F1F1F"/>
          <w:spacing w:val="0"/>
          <w:sz w:val="30"/>
          <w:szCs w:val="30"/>
          <w:shd w:val="clear" w:fill="FFFFFF"/>
        </w:rPr>
        <w:t>Starvation in OS is</w:t>
      </w:r>
      <w:r>
        <w:rPr>
          <w:rFonts w:hint="default" w:ascii="Arial" w:hAnsi="Arial" w:eastAsia="Arial" w:cs="Arial"/>
          <w:i w:val="0"/>
          <w:iCs w:val="0"/>
          <w:caps w:val="0"/>
          <w:color w:val="1F1F1F"/>
          <w:spacing w:val="0"/>
          <w:sz w:val="30"/>
          <w:szCs w:val="30"/>
          <w:shd w:val="clear" w:fill="FFFFFF"/>
        </w:rPr>
        <w:t> </w:t>
      </w:r>
      <w:r>
        <w:rPr>
          <w:rFonts w:hint="default" w:ascii="Arial" w:hAnsi="Arial" w:eastAsia="Arial" w:cs="Arial"/>
          <w:i w:val="0"/>
          <w:iCs w:val="0"/>
          <w:caps w:val="0"/>
          <w:color w:val="040C28"/>
          <w:spacing w:val="0"/>
          <w:sz w:val="30"/>
          <w:szCs w:val="30"/>
        </w:rPr>
        <w:t>a problem that occurs when low-priority processes are indefinitely blocked from executing due to high-priority processes</w:t>
      </w:r>
      <w:r>
        <w:rPr>
          <w:rFonts w:hint="default" w:ascii="Arial" w:hAnsi="Arial" w:eastAsia="Arial" w:cs="Arial"/>
          <w:i w:val="0"/>
          <w:iCs w:val="0"/>
          <w:caps w:val="0"/>
          <w:color w:val="040C28"/>
          <w:spacing w:val="0"/>
          <w:sz w:val="30"/>
          <w:szCs w:val="30"/>
          <w:lang w:val="en-US"/>
        </w:rPr>
        <w:t>.</w:t>
      </w:r>
    </w:p>
    <w:p w14:paraId="6B7F8FAF">
      <w:pPr>
        <w:numPr>
          <w:ilvl w:val="0"/>
          <w:numId w:val="0"/>
        </w:numPr>
        <w:jc w:val="both"/>
        <w:rPr>
          <w:ins w:id="1" w:author="SS21CO002 Faisal Khan" w:date="2025-03-13T14:34:46Z"/>
          <w:rFonts w:hint="default" w:ascii="Arial" w:hAnsi="Arial" w:eastAsia="Arial" w:cs="Arial"/>
          <w:i w:val="0"/>
          <w:iCs w:val="0"/>
          <w:caps w:val="0"/>
          <w:color w:val="040C28"/>
          <w:spacing w:val="0"/>
          <w:sz w:val="30"/>
          <w:szCs w:val="30"/>
          <w:lang w:val="en-US"/>
        </w:rPr>
      </w:pPr>
      <w:ins w:id="2" w:author="SS21CO002 Faisal Khan" w:date="2025-03-13T14:34:46Z">
        <w:r>
          <w:rPr>
            <w:rFonts w:hint="default" w:ascii="Arial" w:hAnsi="Arial" w:eastAsia="Arial" w:cs="Arial"/>
            <w:i w:val="0"/>
            <w:iCs w:val="0"/>
            <w:caps w:val="0"/>
            <w:color w:val="040C28"/>
            <w:spacing w:val="0"/>
            <w:sz w:val="30"/>
            <w:szCs w:val="30"/>
            <w:lang w:val="en-US"/>
          </w:rPr>
          <w:br w:type="page"/>
        </w:r>
      </w:ins>
    </w:p>
    <w:p w14:paraId="1BDA3EAE">
      <w:pPr>
        <w:numPr>
          <w:ilvl w:val="0"/>
          <w:numId w:val="0"/>
        </w:numPr>
        <w:jc w:val="both"/>
        <w:rPr>
          <w:rFonts w:hint="default" w:ascii="Arial" w:hAnsi="Arial" w:eastAsia="Arial" w:cs="Arial"/>
          <w:i w:val="0"/>
          <w:iCs w:val="0"/>
          <w:caps w:val="0"/>
          <w:color w:val="040C28"/>
          <w:spacing w:val="0"/>
          <w:sz w:val="30"/>
          <w:szCs w:val="30"/>
          <w:lang w:val="en-US"/>
        </w:rPr>
      </w:pPr>
      <w:ins w:id="3" w:author="SS21CO002 Faisal Khan" w:date="2025-03-13T14:34:48Z">
        <w:r>
          <w:rPr>
            <w:rFonts w:hint="default" w:ascii="Arial" w:hAnsi="Arial" w:eastAsia="Arial" w:cs="Arial"/>
            <w:i w:val="0"/>
            <w:iCs w:val="0"/>
            <w:caps w:val="0"/>
            <w:color w:val="040C28"/>
            <w:spacing w:val="0"/>
            <w:sz w:val="30"/>
            <w:szCs w:val="30"/>
            <w:lang w:val="en-US"/>
          </w:rPr>
          <w:t>I</w:t>
        </w:r>
      </w:ins>
      <w:ins w:id="4" w:author="SS21CO002 Faisal Khan" w:date="2025-03-13T14:34:49Z">
        <w:r>
          <w:rPr>
            <w:rFonts w:hint="default" w:ascii="Arial" w:hAnsi="Arial" w:eastAsia="Arial" w:cs="Arial"/>
            <w:i w:val="0"/>
            <w:iCs w:val="0"/>
            <w:caps w:val="0"/>
            <w:color w:val="040C28"/>
            <w:spacing w:val="0"/>
            <w:sz w:val="30"/>
            <w:szCs w:val="30"/>
            <w:lang w:val="en-US"/>
          </w:rPr>
          <w:t>PC</w:t>
        </w:r>
      </w:ins>
    </w:p>
    <w:p w14:paraId="4B962251">
      <w:pPr>
        <w:rPr>
          <w:rFonts w:hint="default" w:ascii="Arial" w:hAnsi="Arial" w:eastAsia="Arial" w:cs="Arial"/>
          <w:i w:val="0"/>
          <w:iCs w:val="0"/>
          <w:caps w:val="0"/>
          <w:color w:val="040C28"/>
          <w:spacing w:val="0"/>
          <w:sz w:val="30"/>
          <w:szCs w:val="30"/>
          <w:lang w:val="en-US"/>
        </w:rPr>
      </w:pPr>
      <w:ins w:id="5" w:author="SS21CO002 Faisal Khan" w:date="2025-03-13T14:34:53Z">
        <w:r>
          <w:rPr/>
          <w:drawing>
            <wp:inline distT="0" distB="0" distL="114300" distR="114300">
              <wp:extent cx="5273040" cy="4000500"/>
              <wp:effectExtent l="0" t="0" r="381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23"/>
                      <a:stretch>
                        <a:fillRect/>
                      </a:stretch>
                    </pic:blipFill>
                    <pic:spPr>
                      <a:xfrm>
                        <a:off x="0" y="0"/>
                        <a:ext cx="5273040" cy="4000500"/>
                      </a:xfrm>
                      <a:prstGeom prst="rect">
                        <a:avLst/>
                      </a:prstGeom>
                      <a:noFill/>
                      <a:ln>
                        <a:noFill/>
                      </a:ln>
                    </pic:spPr>
                  </pic:pic>
                </a:graphicData>
              </a:graphic>
            </wp:inline>
          </w:drawing>
        </w:r>
      </w:ins>
      <w:ins w:id="7" w:author="SS21CO002 Faisal Khan" w:date="2025-03-13T14:35:16Z">
        <w:r>
          <w:rPr/>
          <w:drawing>
            <wp:inline distT="0" distB="0" distL="114300" distR="114300">
              <wp:extent cx="5273040" cy="3229610"/>
              <wp:effectExtent l="0" t="0" r="3810" b="889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pic:cNvPicPr>
                    </pic:nvPicPr>
                    <pic:blipFill>
                      <a:blip r:embed="rId24"/>
                      <a:stretch>
                        <a:fillRect/>
                      </a:stretch>
                    </pic:blipFill>
                    <pic:spPr>
                      <a:xfrm>
                        <a:off x="0" y="0"/>
                        <a:ext cx="5273040" cy="3229610"/>
                      </a:xfrm>
                      <a:prstGeom prst="rect">
                        <a:avLst/>
                      </a:prstGeom>
                      <a:noFill/>
                      <a:ln>
                        <a:noFill/>
                      </a:ln>
                    </pic:spPr>
                  </pic:pic>
                </a:graphicData>
              </a:graphic>
            </wp:inline>
          </w:drawing>
        </w:r>
      </w:ins>
      <w:ins w:id="9" w:author="SS21CO002 Faisal Khan" w:date="2025-03-13T14:35:25Z">
        <w:r>
          <w:rPr/>
          <w:drawing>
            <wp:inline distT="0" distB="0" distL="114300" distR="114300">
              <wp:extent cx="5271770" cy="4088765"/>
              <wp:effectExtent l="0" t="0" r="5080" b="6985"/>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pic:cNvPicPr>
                        <a:picLocks noChangeAspect="1"/>
                      </pic:cNvPicPr>
                    </pic:nvPicPr>
                    <pic:blipFill>
                      <a:blip r:embed="rId25"/>
                      <a:stretch>
                        <a:fillRect/>
                      </a:stretch>
                    </pic:blipFill>
                    <pic:spPr>
                      <a:xfrm>
                        <a:off x="0" y="0"/>
                        <a:ext cx="5271770" cy="4088765"/>
                      </a:xfrm>
                      <a:prstGeom prst="rect">
                        <a:avLst/>
                      </a:prstGeom>
                      <a:noFill/>
                      <a:ln>
                        <a:noFill/>
                      </a:ln>
                    </pic:spPr>
                  </pic:pic>
                </a:graphicData>
              </a:graphic>
            </wp:inline>
          </w:drawing>
        </w:r>
      </w:ins>
      <w:ins w:id="11" w:author="SS21CO002 Faisal Khan" w:date="2025-03-13T14:35:41Z">
        <w:r>
          <w:rPr/>
          <w:drawing>
            <wp:inline distT="0" distB="0" distL="114300" distR="114300">
              <wp:extent cx="5270500" cy="3554095"/>
              <wp:effectExtent l="0" t="0" r="6350" b="8255"/>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
                      <pic:cNvPicPr>
                        <a:picLocks noChangeAspect="1"/>
                      </pic:cNvPicPr>
                    </pic:nvPicPr>
                    <pic:blipFill>
                      <a:blip r:embed="rId26"/>
                      <a:stretch>
                        <a:fillRect/>
                      </a:stretch>
                    </pic:blipFill>
                    <pic:spPr>
                      <a:xfrm>
                        <a:off x="0" y="0"/>
                        <a:ext cx="5270500" cy="3554095"/>
                      </a:xfrm>
                      <a:prstGeom prst="rect">
                        <a:avLst/>
                      </a:prstGeom>
                      <a:noFill/>
                      <a:ln>
                        <a:noFill/>
                      </a:ln>
                    </pic:spPr>
                  </pic:pic>
                </a:graphicData>
              </a:graphic>
            </wp:inline>
          </w:drawing>
        </w:r>
      </w:ins>
      <w:r>
        <w:rPr>
          <w:rFonts w:hint="default" w:ascii="Arial" w:hAnsi="Arial" w:eastAsia="Arial" w:cs="Arial"/>
          <w:i w:val="0"/>
          <w:iCs w:val="0"/>
          <w:caps w:val="0"/>
          <w:color w:val="040C28"/>
          <w:spacing w:val="0"/>
          <w:sz w:val="30"/>
          <w:szCs w:val="30"/>
          <w:lang w:val="en-US"/>
        </w:rPr>
        <w:br w:type="page"/>
      </w:r>
    </w:p>
    <w:p w14:paraId="359664C3">
      <w:pPr>
        <w:numPr>
          <w:ilvl w:val="0"/>
          <w:numId w:val="0"/>
        </w:numPr>
        <w:jc w:val="center"/>
        <w:rPr>
          <w:rFonts w:hint="default" w:ascii="Arial" w:hAnsi="Arial" w:eastAsia="Arial" w:cs="Arial"/>
          <w:i w:val="0"/>
          <w:iCs w:val="0"/>
          <w:caps w:val="0"/>
          <w:color w:val="040C28"/>
          <w:spacing w:val="0"/>
          <w:sz w:val="30"/>
          <w:szCs w:val="30"/>
          <w:lang w:val="en-US"/>
        </w:rPr>
      </w:pPr>
      <w:r>
        <w:rPr>
          <w:rFonts w:hint="default" w:ascii="Arial" w:hAnsi="Arial" w:eastAsia="Arial" w:cs="Arial"/>
          <w:i w:val="0"/>
          <w:iCs w:val="0"/>
          <w:caps w:val="0"/>
          <w:color w:val="040C28"/>
          <w:spacing w:val="0"/>
          <w:sz w:val="30"/>
          <w:szCs w:val="30"/>
          <w:lang w:val="en-US"/>
        </w:rPr>
        <w:t>Principle of Concurrency</w:t>
      </w:r>
    </w:p>
    <w:p w14:paraId="64681F01">
      <w:pPr>
        <w:numPr>
          <w:ilvl w:val="0"/>
          <w:numId w:val="0"/>
        </w:numPr>
        <w:jc w:val="both"/>
      </w:pPr>
      <w:r>
        <w:drawing>
          <wp:inline distT="0" distB="0" distL="114300" distR="114300">
            <wp:extent cx="5272405" cy="2762885"/>
            <wp:effectExtent l="0" t="0" r="4445" b="18415"/>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3"/>
                    <pic:cNvPicPr>
                      <a:picLocks noChangeAspect="1"/>
                    </pic:cNvPicPr>
                  </pic:nvPicPr>
                  <pic:blipFill>
                    <a:blip r:embed="rId27"/>
                    <a:stretch>
                      <a:fillRect/>
                    </a:stretch>
                  </pic:blipFill>
                  <pic:spPr>
                    <a:xfrm>
                      <a:off x="0" y="0"/>
                      <a:ext cx="5272405" cy="2762885"/>
                    </a:xfrm>
                    <a:prstGeom prst="rect">
                      <a:avLst/>
                    </a:prstGeom>
                    <a:noFill/>
                    <a:ln>
                      <a:noFill/>
                    </a:ln>
                  </pic:spPr>
                </pic:pic>
              </a:graphicData>
            </a:graphic>
          </wp:inline>
        </w:drawing>
      </w:r>
    </w:p>
    <w:p w14:paraId="024AA5E0">
      <w:pPr>
        <w:numPr>
          <w:ilvl w:val="0"/>
          <w:numId w:val="0"/>
        </w:numPr>
        <w:jc w:val="both"/>
      </w:pPr>
    </w:p>
    <w:p w14:paraId="54F49E88">
      <w:pPr>
        <w:numPr>
          <w:ilvl w:val="0"/>
          <w:numId w:val="0"/>
        </w:numPr>
        <w:jc w:val="center"/>
        <w:rPr>
          <w:rFonts w:hint="default"/>
          <w:sz w:val="32"/>
          <w:szCs w:val="32"/>
          <w:u w:val="none"/>
          <w:lang w:val="en-US"/>
        </w:rPr>
      </w:pPr>
      <w:r>
        <w:rPr>
          <w:rFonts w:hint="default"/>
          <w:sz w:val="32"/>
          <w:szCs w:val="32"/>
          <w:lang w:val="en-US"/>
        </w:rPr>
        <w:t>Producer</w:t>
      </w:r>
      <w:r>
        <w:rPr>
          <w:rFonts w:hint="default"/>
          <w:sz w:val="32"/>
          <w:szCs w:val="32"/>
          <w:u w:val="none"/>
          <w:lang w:val="en-US"/>
        </w:rPr>
        <w:t xml:space="preserve"> &amp; Consumer Problem:</w:t>
      </w:r>
    </w:p>
    <w:p w14:paraId="0832A14A">
      <w:pPr>
        <w:numPr>
          <w:ilvl w:val="0"/>
          <w:numId w:val="0"/>
        </w:numPr>
        <w:jc w:val="both"/>
      </w:pPr>
      <w:r>
        <w:drawing>
          <wp:inline distT="0" distB="0" distL="114300" distR="114300">
            <wp:extent cx="5271770" cy="3379470"/>
            <wp:effectExtent l="0" t="0" r="5080" b="1143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28"/>
                    <a:stretch>
                      <a:fillRect/>
                    </a:stretch>
                  </pic:blipFill>
                  <pic:spPr>
                    <a:xfrm>
                      <a:off x="0" y="0"/>
                      <a:ext cx="5271770" cy="3379470"/>
                    </a:xfrm>
                    <a:prstGeom prst="rect">
                      <a:avLst/>
                    </a:prstGeom>
                    <a:noFill/>
                    <a:ln>
                      <a:noFill/>
                    </a:ln>
                  </pic:spPr>
                </pic:pic>
              </a:graphicData>
            </a:graphic>
          </wp:inline>
        </w:drawing>
      </w:r>
    </w:p>
    <w:p w14:paraId="2329469A">
      <w:r>
        <w:br w:type="page"/>
      </w:r>
    </w:p>
    <w:p w14:paraId="65CF018B">
      <w:pPr>
        <w:numPr>
          <w:ilvl w:val="0"/>
          <w:numId w:val="0"/>
        </w:numPr>
        <w:jc w:val="center"/>
        <w:rPr>
          <w:rFonts w:hint="default"/>
          <w:b/>
          <w:bCs/>
          <w:sz w:val="28"/>
          <w:szCs w:val="28"/>
          <w:lang w:val="en-US"/>
        </w:rPr>
      </w:pPr>
      <w:r>
        <w:rPr>
          <w:rFonts w:hint="default"/>
          <w:b/>
          <w:bCs/>
          <w:sz w:val="28"/>
          <w:szCs w:val="28"/>
          <w:lang w:val="en-US"/>
        </w:rPr>
        <w:t>Mutex VS Semaphore</w:t>
      </w:r>
    </w:p>
    <w:p w14:paraId="3830032A">
      <w:pPr>
        <w:numPr>
          <w:ilvl w:val="0"/>
          <w:numId w:val="0"/>
        </w:numPr>
        <w:jc w:val="center"/>
        <w:rPr>
          <w:rFonts w:hint="default"/>
          <w:b/>
          <w:bCs/>
          <w:sz w:val="28"/>
          <w:szCs w:val="28"/>
          <w:lang w:val="en-US"/>
        </w:rPr>
      </w:pPr>
    </w:p>
    <w:p w14:paraId="2138C0C2">
      <w:pPr>
        <w:numPr>
          <w:ilvl w:val="0"/>
          <w:numId w:val="0"/>
        </w:numPr>
        <w:jc w:val="both"/>
        <w:rPr>
          <w:ins w:id="13" w:author="SS21CO002 Faisal Khan" w:date="2025-03-13T13:58:59Z"/>
        </w:rPr>
      </w:pPr>
      <w:r>
        <w:drawing>
          <wp:inline distT="0" distB="0" distL="114300" distR="114300">
            <wp:extent cx="5272405" cy="3832860"/>
            <wp:effectExtent l="0" t="0" r="4445" b="1524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
                    <pic:cNvPicPr>
                      <a:picLocks noChangeAspect="1"/>
                    </pic:cNvPicPr>
                  </pic:nvPicPr>
                  <pic:blipFill>
                    <a:blip r:embed="rId29"/>
                    <a:stretch>
                      <a:fillRect/>
                    </a:stretch>
                  </pic:blipFill>
                  <pic:spPr>
                    <a:xfrm>
                      <a:off x="0" y="0"/>
                      <a:ext cx="5272405" cy="3832860"/>
                    </a:xfrm>
                    <a:prstGeom prst="rect">
                      <a:avLst/>
                    </a:prstGeom>
                    <a:noFill/>
                    <a:ln>
                      <a:noFill/>
                    </a:ln>
                  </pic:spPr>
                </pic:pic>
              </a:graphicData>
            </a:graphic>
          </wp:inline>
        </w:drawing>
      </w:r>
    </w:p>
    <w:p w14:paraId="3745C079">
      <w:pPr>
        <w:numPr>
          <w:ilvl w:val="0"/>
          <w:numId w:val="0"/>
        </w:numPr>
        <w:jc w:val="both"/>
        <w:rPr>
          <w:ins w:id="14" w:author="SS21CO002 Faisal Khan" w:date="2025-03-13T13:59:04Z"/>
          <w:rFonts w:hint="default"/>
          <w:lang w:val="en-US"/>
        </w:rPr>
      </w:pPr>
    </w:p>
    <w:p w14:paraId="298239F7">
      <w:pPr>
        <w:numPr>
          <w:ilvl w:val="0"/>
          <w:numId w:val="0"/>
        </w:numPr>
        <w:jc w:val="both"/>
        <w:rPr>
          <w:ins w:id="15" w:author="SS21CO002 Faisal Khan" w:date="2025-03-13T13:59:04Z"/>
          <w:rFonts w:hint="default"/>
          <w:lang w:val="en-US"/>
        </w:rPr>
      </w:pPr>
    </w:p>
    <w:p w14:paraId="1FDCBF27">
      <w:pPr>
        <w:numPr>
          <w:ilvl w:val="0"/>
          <w:numId w:val="0"/>
        </w:numPr>
        <w:jc w:val="center"/>
        <w:rPr>
          <w:ins w:id="16" w:author="SS21CO002 Faisal Khan" w:date="2025-03-13T13:59:18Z"/>
          <w:rFonts w:hint="default"/>
          <w:color w:val="000000" w:themeColor="text1"/>
          <w:sz w:val="36"/>
          <w:szCs w:val="36"/>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ins w:id="17" w:author="SS21CO002 Faisal Khan" w:date="2025-03-13T13:59:04Z">
        <w:r>
          <w:rPr>
            <w:rFonts w:hint="default"/>
            <w:color w:val="000000" w:themeColor="text1"/>
            <w:sz w:val="36"/>
            <w:szCs w:val="36"/>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D</w:t>
        </w:r>
      </w:ins>
      <w:ins w:id="18" w:author="SS21CO002 Faisal Khan" w:date="2025-03-13T13:59:05Z">
        <w:r>
          <w:rPr>
            <w:rFonts w:hint="default"/>
            <w:color w:val="000000" w:themeColor="text1"/>
            <w:sz w:val="36"/>
            <w:szCs w:val="36"/>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ead</w:t>
        </w:r>
      </w:ins>
      <w:ins w:id="19" w:author="SS21CO002 Faisal Khan" w:date="2025-03-13T13:59:06Z">
        <w:r>
          <w:rPr>
            <w:rFonts w:hint="default"/>
            <w:color w:val="000000" w:themeColor="text1"/>
            <w:sz w:val="36"/>
            <w:szCs w:val="36"/>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lock Pr</w:t>
        </w:r>
      </w:ins>
      <w:ins w:id="20" w:author="SS21CO002 Faisal Khan" w:date="2025-03-13T13:59:07Z">
        <w:r>
          <w:rPr>
            <w:rFonts w:hint="default"/>
            <w:color w:val="000000" w:themeColor="text1"/>
            <w:sz w:val="36"/>
            <w:szCs w:val="36"/>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evention</w:t>
        </w:r>
      </w:ins>
    </w:p>
    <w:p w14:paraId="71B81A4C">
      <w:pPr>
        <w:numPr>
          <w:ilvl w:val="0"/>
          <w:numId w:val="0"/>
        </w:numPr>
        <w:jc w:val="center"/>
        <w:rPr>
          <w:ins w:id="21" w:author="SS21CO002 Faisal Khan" w:date="2025-03-13T13:59:19Z"/>
          <w:rFonts w:hint="default"/>
          <w:sz w:val="36"/>
          <w:szCs w:val="36"/>
          <w:lang w:val="en-US"/>
        </w:rPr>
      </w:pPr>
    </w:p>
    <w:p w14:paraId="28F40470">
      <w:pPr>
        <w:numPr>
          <w:ilvl w:val="0"/>
          <w:numId w:val="0"/>
        </w:numPr>
        <w:jc w:val="center"/>
        <w:rPr>
          <w:ins w:id="22" w:author="SS21CO002 Faisal Khan" w:date="2025-03-13T14:00:04Z"/>
        </w:rPr>
      </w:pPr>
      <w:ins w:id="23" w:author="SS21CO002 Faisal Khan" w:date="2025-03-13T13:59:20Z">
        <w:r>
          <w:rPr/>
          <w:drawing>
            <wp:inline distT="0" distB="0" distL="114300" distR="114300">
              <wp:extent cx="5269865" cy="3274695"/>
              <wp:effectExtent l="0" t="0" r="6985" b="1905"/>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pic:cNvPicPr>
                    </pic:nvPicPr>
                    <pic:blipFill>
                      <a:blip r:embed="rId30"/>
                      <a:stretch>
                        <a:fillRect/>
                      </a:stretch>
                    </pic:blipFill>
                    <pic:spPr>
                      <a:xfrm>
                        <a:off x="0" y="0"/>
                        <a:ext cx="5269865" cy="3274695"/>
                      </a:xfrm>
                      <a:prstGeom prst="rect">
                        <a:avLst/>
                      </a:prstGeom>
                      <a:noFill/>
                      <a:ln>
                        <a:noFill/>
                      </a:ln>
                    </pic:spPr>
                  </pic:pic>
                </a:graphicData>
              </a:graphic>
            </wp:inline>
          </w:drawing>
        </w:r>
      </w:ins>
    </w:p>
    <w:p w14:paraId="255878AF">
      <w:pPr>
        <w:numPr>
          <w:ilvl w:val="-1"/>
          <w:numId w:val="0"/>
        </w:numPr>
        <w:jc w:val="left"/>
        <w:rPr>
          <w:ins w:id="26" w:author="SS21CO002 Faisal Khan" w:date="2025-03-13T14:00:04Z"/>
        </w:rPr>
        <w:pPrChange w:id="25" w:author="SS21CO002 Faisal Khan" w:date="2025-03-13T14:00:04Z">
          <w:pPr>
            <w:numPr>
              <w:ilvl w:val="0"/>
              <w:numId w:val="0"/>
            </w:numPr>
            <w:jc w:val="center"/>
          </w:pPr>
        </w:pPrChange>
      </w:pPr>
      <w:ins w:id="27" w:author="SS21CO002 Faisal Khan" w:date="2025-03-13T14:00:04Z">
        <w:r>
          <w:rPr/>
          <w:br w:type="page"/>
        </w:r>
      </w:ins>
    </w:p>
    <w:p w14:paraId="4EFE48AF">
      <w:pPr>
        <w:numPr>
          <w:ilvl w:val="0"/>
          <w:numId w:val="0"/>
        </w:numPr>
        <w:jc w:val="center"/>
        <w:rPr>
          <w:rFonts w:hint="default"/>
          <w:lang w:val="en-US"/>
        </w:rPr>
      </w:pPr>
      <w:ins w:id="28" w:author="SS21CO002 Faisal Khan" w:date="2025-03-13T14:04:21Z">
        <w:r>
          <w:rPr/>
          <w:drawing>
            <wp:inline distT="0" distB="0" distL="114300" distR="114300">
              <wp:extent cx="5269865" cy="2239645"/>
              <wp:effectExtent l="0" t="0" r="6985" b="8255"/>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31"/>
                      <a:stretch>
                        <a:fillRect/>
                      </a:stretch>
                    </pic:blipFill>
                    <pic:spPr>
                      <a:xfrm>
                        <a:off x="0" y="0"/>
                        <a:ext cx="5269865" cy="2239645"/>
                      </a:xfrm>
                      <a:prstGeom prst="rect">
                        <a:avLst/>
                      </a:prstGeom>
                      <a:noFill/>
                      <a:ln>
                        <a:noFill/>
                      </a:ln>
                    </pic:spPr>
                  </pic:pic>
                </a:graphicData>
              </a:graphic>
            </wp:inline>
          </w:drawing>
        </w:r>
      </w:ins>
      <w:ins w:id="30" w:author="SS21CO002 Faisal Khan" w:date="2025-03-13T14:09:06Z">
        <w:r>
          <w:rPr/>
          <w:drawing>
            <wp:inline distT="0" distB="0" distL="114300" distR="114300">
              <wp:extent cx="5268595" cy="2113915"/>
              <wp:effectExtent l="0" t="0" r="8255" b="635"/>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32"/>
                      <a:stretch>
                        <a:fillRect/>
                      </a:stretch>
                    </pic:blipFill>
                    <pic:spPr>
                      <a:xfrm>
                        <a:off x="0" y="0"/>
                        <a:ext cx="5268595" cy="2113915"/>
                      </a:xfrm>
                      <a:prstGeom prst="rect">
                        <a:avLst/>
                      </a:prstGeom>
                      <a:noFill/>
                      <a:ln>
                        <a:noFill/>
                      </a:ln>
                    </pic:spPr>
                  </pic:pic>
                </a:graphicData>
              </a:graphic>
            </wp:inline>
          </w:drawing>
        </w:r>
      </w:ins>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38A2651"/>
    <w:multiLevelType w:val="singleLevel"/>
    <w:tmpl w:val="B38A2651"/>
    <w:lvl w:ilvl="0" w:tentative="0">
      <w:start w:val="1"/>
      <w:numFmt w:val="decimal"/>
      <w:suff w:val="space"/>
      <w:lvlText w:val="%1."/>
      <w:lvlJc w:val="left"/>
    </w:lvl>
  </w:abstractNum>
  <w:abstractNum w:abstractNumId="1">
    <w:nsid w:val="BBC4B537"/>
    <w:multiLevelType w:val="singleLevel"/>
    <w:tmpl w:val="BBC4B537"/>
    <w:lvl w:ilvl="0" w:tentative="0">
      <w:start w:val="1"/>
      <w:numFmt w:val="decimal"/>
      <w:suff w:val="space"/>
      <w:lvlText w:val="%1."/>
      <w:lvlJc w:val="left"/>
    </w:lvl>
  </w:abstractNum>
  <w:num w:numId="1">
    <w:abstractNumId w:val="0"/>
  </w:num>
  <w:num w:numId="2">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SS21CO002 Faisal Khan">
    <w15:presenceInfo w15:providerId="WPS Office" w15:userId="31651832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embedSystemFonts/>
  <w:bordersDoNotSurroundHeader w:val="1"/>
  <w:bordersDoNotSurroundFooter w:val="1"/>
  <w:trackRevisions w:val="1"/>
  <w:documentProtection w:enforcement="0"/>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4B12064"/>
    <w:rsid w:val="0F6925D8"/>
    <w:rsid w:val="24B12064"/>
    <w:rsid w:val="25ED50B4"/>
    <w:rsid w:val="2AC718BC"/>
    <w:rsid w:val="2B2A28A3"/>
    <w:rsid w:val="2D711557"/>
    <w:rsid w:val="440D1834"/>
    <w:rsid w:val="544C01DA"/>
    <w:rsid w:val="56A45C58"/>
    <w:rsid w:val="638E5D64"/>
    <w:rsid w:val="643F0D73"/>
    <w:rsid w:val="65DE45E1"/>
    <w:rsid w:val="6B333AEC"/>
    <w:rsid w:val="73D51B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5" Type="http://schemas.microsoft.com/office/2011/relationships/people" Target="people.xml"/><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16</Pages>
  <Words>389</Words>
  <Characters>2196</Characters>
  <Lines>0</Lines>
  <Paragraphs>0</Paragraphs>
  <TotalTime>205</TotalTime>
  <ScaleCrop>false</ScaleCrop>
  <LinksUpToDate>false</LinksUpToDate>
  <CharactersWithSpaces>2541</CharactersWithSpaces>
  <Application>WPS Office_12.2.0.20326_F1E327BC-269C-435d-A152-05C5408002CA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2025-03-13T05:36:00Z</dcterms:created>
  <dc:creator>SS21CO002 Faisal Khan</dc:creator>
  <cp:lastModifiedBy>SS21CO002 Faisal Khan</cp:lastModifiedBy>
  <dcterms:modified xsi:type="dcterms:W3CDTF">2025-03-13T09:07:26Z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F6AE8CBBF2F4415CB06A46EAAF6283DE_11</vt:lpwstr>
  </property>
</Properties>
</file>